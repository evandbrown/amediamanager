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DB6BC8">
          <w:pPr>
            <w:pStyle w:val="TOCHeading"/>
            <w:rPr>
              <w:ins w:id="3" w:author="Brown, Evan" w:date="2013-10-07T14:18:00Z"/>
            </w:rPr>
          </w:pPr>
          <w:ins w:id="4" w:author="Brown, Evan" w:date="2013-10-07T14:18:00Z">
            <w:r>
              <w:t>Table of Contents</w:t>
            </w:r>
          </w:ins>
        </w:p>
        <w:p w14:paraId="57D35346" w14:textId="77777777" w:rsidR="00DD41A0" w:rsidRDefault="009E6089">
          <w:pPr>
            <w:pStyle w:val="TOC1"/>
            <w:rPr>
              <w:ins w:id="5" w:author="Brown, Evan" w:date="2013-11-06T19:09:00Z"/>
              <w:b w:val="0"/>
              <w:caps w:val="0"/>
              <w:noProof/>
              <w:sz w:val="24"/>
              <w:szCs w:val="24"/>
              <w:u w:val="none"/>
              <w:lang w:eastAsia="ja-JP"/>
            </w:rPr>
          </w:pPr>
          <w:ins w:id="6" w:author="Brown, Evan" w:date="2013-10-07T14:18:00Z">
            <w:r>
              <w:fldChar w:fldCharType="begin"/>
            </w:r>
            <w:r>
              <w:instrText xml:space="preserve"> TOC \o "1-3" \h \z \u </w:instrText>
            </w:r>
            <w:r>
              <w:fldChar w:fldCharType="separate"/>
            </w:r>
          </w:ins>
          <w:ins w:id="7" w:author="Brown, Evan" w:date="2013-11-06T19:09:00Z">
            <w:r w:rsidR="00DD41A0">
              <w:rPr>
                <w:noProof/>
              </w:rPr>
              <w:t>Start the Lab (Deploy the App)</w:t>
            </w:r>
            <w:r w:rsidR="00DD41A0">
              <w:rPr>
                <w:noProof/>
              </w:rPr>
              <w:tab/>
            </w:r>
            <w:r w:rsidR="00DD41A0">
              <w:rPr>
                <w:noProof/>
              </w:rPr>
              <w:fldChar w:fldCharType="begin"/>
            </w:r>
            <w:r w:rsidR="00DD41A0">
              <w:rPr>
                <w:noProof/>
              </w:rPr>
              <w:instrText xml:space="preserve"> PAGEREF _Toc245384321 \h </w:instrText>
            </w:r>
          </w:ins>
          <w:r w:rsidR="00DD41A0">
            <w:rPr>
              <w:noProof/>
            </w:rPr>
          </w:r>
          <w:r w:rsidR="00DD41A0">
            <w:rPr>
              <w:noProof/>
            </w:rPr>
            <w:fldChar w:fldCharType="separate"/>
          </w:r>
          <w:r w:rsidR="00A11B19">
            <w:rPr>
              <w:noProof/>
            </w:rPr>
            <w:t>4</w:t>
          </w:r>
          <w:ins w:id="8" w:author="Brown, Evan" w:date="2013-11-06T19:09:00Z">
            <w:r w:rsidR="00DD41A0">
              <w:rPr>
                <w:noProof/>
              </w:rPr>
              <w:fldChar w:fldCharType="end"/>
            </w:r>
          </w:ins>
        </w:p>
        <w:p w14:paraId="612E83D0" w14:textId="77777777" w:rsidR="00DD41A0" w:rsidRDefault="00DD41A0">
          <w:pPr>
            <w:pStyle w:val="TOC2"/>
            <w:tabs>
              <w:tab w:val="right" w:pos="8630"/>
            </w:tabs>
            <w:rPr>
              <w:ins w:id="9" w:author="Brown, Evan" w:date="2013-11-06T19:09:00Z"/>
              <w:b w:val="0"/>
              <w:smallCaps w:val="0"/>
              <w:noProof/>
              <w:sz w:val="24"/>
              <w:szCs w:val="24"/>
              <w:lang w:eastAsia="ja-JP"/>
            </w:rPr>
          </w:pPr>
          <w:ins w:id="10" w:author="Brown, Evan" w:date="2013-11-06T19:09:00Z">
            <w:r>
              <w:rPr>
                <w:noProof/>
              </w:rPr>
              <w:t>Start the Lab (Deploy the App)</w:t>
            </w:r>
            <w:r>
              <w:rPr>
                <w:noProof/>
              </w:rPr>
              <w:tab/>
            </w:r>
            <w:r>
              <w:rPr>
                <w:noProof/>
              </w:rPr>
              <w:fldChar w:fldCharType="begin"/>
            </w:r>
            <w:r>
              <w:rPr>
                <w:noProof/>
              </w:rPr>
              <w:instrText xml:space="preserve"> PAGEREF _Toc245384322 \h </w:instrText>
            </w:r>
          </w:ins>
          <w:r>
            <w:rPr>
              <w:noProof/>
            </w:rPr>
          </w:r>
          <w:r>
            <w:rPr>
              <w:noProof/>
            </w:rPr>
            <w:fldChar w:fldCharType="separate"/>
          </w:r>
          <w:r w:rsidR="00A11B19">
            <w:rPr>
              <w:noProof/>
            </w:rPr>
            <w:t>4</w:t>
          </w:r>
          <w:ins w:id="11" w:author="Brown, Evan" w:date="2013-11-06T19:09:00Z">
            <w:r>
              <w:rPr>
                <w:noProof/>
              </w:rPr>
              <w:fldChar w:fldCharType="end"/>
            </w:r>
          </w:ins>
        </w:p>
        <w:p w14:paraId="5083A52B" w14:textId="77777777" w:rsidR="00DD41A0" w:rsidRDefault="00DD41A0">
          <w:pPr>
            <w:pStyle w:val="TOC2"/>
            <w:tabs>
              <w:tab w:val="right" w:pos="8630"/>
            </w:tabs>
            <w:rPr>
              <w:ins w:id="12" w:author="Brown, Evan" w:date="2013-11-06T19:09:00Z"/>
              <w:b w:val="0"/>
              <w:smallCaps w:val="0"/>
              <w:noProof/>
              <w:sz w:val="24"/>
              <w:szCs w:val="24"/>
              <w:lang w:eastAsia="ja-JP"/>
            </w:rPr>
          </w:pPr>
          <w:ins w:id="13" w:author="Brown, Evan" w:date="2013-11-06T19:09:00Z">
            <w:r>
              <w:rPr>
                <w:noProof/>
              </w:rPr>
              <w:t>What’s Going On?</w:t>
            </w:r>
            <w:r>
              <w:rPr>
                <w:noProof/>
              </w:rPr>
              <w:tab/>
            </w:r>
            <w:r>
              <w:rPr>
                <w:noProof/>
              </w:rPr>
              <w:fldChar w:fldCharType="begin"/>
            </w:r>
            <w:r>
              <w:rPr>
                <w:noProof/>
              </w:rPr>
              <w:instrText xml:space="preserve"> PAGEREF _Toc245384323 \h </w:instrText>
            </w:r>
          </w:ins>
          <w:r>
            <w:rPr>
              <w:noProof/>
            </w:rPr>
          </w:r>
          <w:r>
            <w:rPr>
              <w:noProof/>
            </w:rPr>
            <w:fldChar w:fldCharType="separate"/>
          </w:r>
          <w:r w:rsidR="00A11B19">
            <w:rPr>
              <w:noProof/>
            </w:rPr>
            <w:t>6</w:t>
          </w:r>
          <w:ins w:id="14" w:author="Brown, Evan" w:date="2013-11-06T19:09:00Z">
            <w:r>
              <w:rPr>
                <w:noProof/>
              </w:rPr>
              <w:fldChar w:fldCharType="end"/>
            </w:r>
          </w:ins>
        </w:p>
        <w:p w14:paraId="65643DF5" w14:textId="77777777" w:rsidR="00DD41A0" w:rsidRDefault="00DD41A0">
          <w:pPr>
            <w:pStyle w:val="TOC1"/>
            <w:rPr>
              <w:ins w:id="15" w:author="Brown, Evan" w:date="2013-11-06T19:09:00Z"/>
              <w:b w:val="0"/>
              <w:caps w:val="0"/>
              <w:noProof/>
              <w:sz w:val="24"/>
              <w:szCs w:val="24"/>
              <w:u w:val="none"/>
              <w:lang w:eastAsia="ja-JP"/>
            </w:rPr>
          </w:pPr>
          <w:ins w:id="16" w:author="Brown, Evan" w:date="2013-11-06T19:09:00Z">
            <w:r>
              <w:rPr>
                <w:noProof/>
              </w:rPr>
              <w:t>A Little Background</w:t>
            </w:r>
            <w:r>
              <w:rPr>
                <w:noProof/>
              </w:rPr>
              <w:tab/>
            </w:r>
            <w:r>
              <w:rPr>
                <w:noProof/>
              </w:rPr>
              <w:fldChar w:fldCharType="begin"/>
            </w:r>
            <w:r>
              <w:rPr>
                <w:noProof/>
              </w:rPr>
              <w:instrText xml:space="preserve"> PAGEREF _Toc245384324 \h </w:instrText>
            </w:r>
          </w:ins>
          <w:r>
            <w:rPr>
              <w:noProof/>
            </w:rPr>
          </w:r>
          <w:r>
            <w:rPr>
              <w:noProof/>
            </w:rPr>
            <w:fldChar w:fldCharType="separate"/>
          </w:r>
          <w:r w:rsidR="00A11B19">
            <w:rPr>
              <w:noProof/>
            </w:rPr>
            <w:t>7</w:t>
          </w:r>
          <w:ins w:id="17" w:author="Brown, Evan" w:date="2013-11-06T19:09:00Z">
            <w:r>
              <w:rPr>
                <w:noProof/>
              </w:rPr>
              <w:fldChar w:fldCharType="end"/>
            </w:r>
          </w:ins>
        </w:p>
        <w:p w14:paraId="51A9C9F4" w14:textId="77777777" w:rsidR="00DD41A0" w:rsidRDefault="00DD41A0">
          <w:pPr>
            <w:pStyle w:val="TOC1"/>
            <w:rPr>
              <w:ins w:id="18" w:author="Brown, Evan" w:date="2013-11-06T19:09:00Z"/>
              <w:b w:val="0"/>
              <w:caps w:val="0"/>
              <w:noProof/>
              <w:sz w:val="24"/>
              <w:szCs w:val="24"/>
              <w:u w:val="none"/>
              <w:lang w:eastAsia="ja-JP"/>
            </w:rPr>
          </w:pPr>
          <w:ins w:id="19" w:author="Brown, Evan" w:date="2013-11-06T19:09:00Z">
            <w:r>
              <w:rPr>
                <w:noProof/>
              </w:rPr>
              <w:t>Technology Stack</w:t>
            </w:r>
            <w:r>
              <w:rPr>
                <w:noProof/>
              </w:rPr>
              <w:tab/>
            </w:r>
            <w:r>
              <w:rPr>
                <w:noProof/>
              </w:rPr>
              <w:fldChar w:fldCharType="begin"/>
            </w:r>
            <w:r>
              <w:rPr>
                <w:noProof/>
              </w:rPr>
              <w:instrText xml:space="preserve"> PAGEREF _Toc245384325 \h </w:instrText>
            </w:r>
          </w:ins>
          <w:r>
            <w:rPr>
              <w:noProof/>
            </w:rPr>
          </w:r>
          <w:r>
            <w:rPr>
              <w:noProof/>
            </w:rPr>
            <w:fldChar w:fldCharType="separate"/>
          </w:r>
          <w:r w:rsidR="00A11B19">
            <w:rPr>
              <w:noProof/>
            </w:rPr>
            <w:t>7</w:t>
          </w:r>
          <w:ins w:id="20" w:author="Brown, Evan" w:date="2013-11-06T19:09:00Z">
            <w:r>
              <w:rPr>
                <w:noProof/>
              </w:rPr>
              <w:fldChar w:fldCharType="end"/>
            </w:r>
          </w:ins>
        </w:p>
        <w:p w14:paraId="79B56955" w14:textId="77777777" w:rsidR="00DD41A0" w:rsidRDefault="00DD41A0">
          <w:pPr>
            <w:pStyle w:val="TOC1"/>
            <w:rPr>
              <w:ins w:id="21" w:author="Brown, Evan" w:date="2013-11-06T19:09:00Z"/>
              <w:b w:val="0"/>
              <w:caps w:val="0"/>
              <w:noProof/>
              <w:sz w:val="24"/>
              <w:szCs w:val="24"/>
              <w:u w:val="none"/>
              <w:lang w:eastAsia="ja-JP"/>
            </w:rPr>
          </w:pPr>
          <w:ins w:id="22" w:author="Brown, Evan" w:date="2013-11-06T19:09:00Z">
            <w:r>
              <w:rPr>
                <w:noProof/>
              </w:rPr>
              <w:t>Configure Credentials in Eclipse</w:t>
            </w:r>
            <w:r>
              <w:rPr>
                <w:noProof/>
              </w:rPr>
              <w:tab/>
            </w:r>
            <w:r>
              <w:rPr>
                <w:noProof/>
              </w:rPr>
              <w:fldChar w:fldCharType="begin"/>
            </w:r>
            <w:r>
              <w:rPr>
                <w:noProof/>
              </w:rPr>
              <w:instrText xml:space="preserve"> PAGEREF _Toc245384326 \h </w:instrText>
            </w:r>
          </w:ins>
          <w:r>
            <w:rPr>
              <w:noProof/>
            </w:rPr>
          </w:r>
          <w:r>
            <w:rPr>
              <w:noProof/>
            </w:rPr>
            <w:fldChar w:fldCharType="separate"/>
          </w:r>
          <w:r w:rsidR="00A11B19">
            <w:rPr>
              <w:noProof/>
            </w:rPr>
            <w:t>8</w:t>
          </w:r>
          <w:ins w:id="23" w:author="Brown, Evan" w:date="2013-11-06T19:09:00Z">
            <w:r>
              <w:rPr>
                <w:noProof/>
              </w:rPr>
              <w:fldChar w:fldCharType="end"/>
            </w:r>
          </w:ins>
        </w:p>
        <w:p w14:paraId="3F96DDF6" w14:textId="77777777" w:rsidR="00DD41A0" w:rsidRDefault="00DD41A0">
          <w:pPr>
            <w:pStyle w:val="TOC2"/>
            <w:tabs>
              <w:tab w:val="right" w:pos="8630"/>
            </w:tabs>
            <w:rPr>
              <w:ins w:id="24" w:author="Brown, Evan" w:date="2013-11-06T19:09:00Z"/>
              <w:b w:val="0"/>
              <w:smallCaps w:val="0"/>
              <w:noProof/>
              <w:sz w:val="24"/>
              <w:szCs w:val="24"/>
              <w:lang w:eastAsia="ja-JP"/>
            </w:rPr>
          </w:pPr>
          <w:ins w:id="25" w:author="Brown, Evan" w:date="2013-11-06T19:09:00Z">
            <w:r>
              <w:rPr>
                <w:noProof/>
              </w:rPr>
              <w:t>Get Access Key and Secret Key from QwikLab</w:t>
            </w:r>
            <w:r>
              <w:rPr>
                <w:noProof/>
              </w:rPr>
              <w:tab/>
            </w:r>
            <w:r>
              <w:rPr>
                <w:noProof/>
              </w:rPr>
              <w:fldChar w:fldCharType="begin"/>
            </w:r>
            <w:r>
              <w:rPr>
                <w:noProof/>
              </w:rPr>
              <w:instrText xml:space="preserve"> PAGEREF _Toc245384327 \h </w:instrText>
            </w:r>
          </w:ins>
          <w:r>
            <w:rPr>
              <w:noProof/>
            </w:rPr>
          </w:r>
          <w:r>
            <w:rPr>
              <w:noProof/>
            </w:rPr>
            <w:fldChar w:fldCharType="separate"/>
          </w:r>
          <w:r w:rsidR="00A11B19">
            <w:rPr>
              <w:noProof/>
            </w:rPr>
            <w:t>8</w:t>
          </w:r>
          <w:ins w:id="26" w:author="Brown, Evan" w:date="2013-11-06T19:09:00Z">
            <w:r>
              <w:rPr>
                <w:noProof/>
              </w:rPr>
              <w:fldChar w:fldCharType="end"/>
            </w:r>
          </w:ins>
        </w:p>
        <w:p w14:paraId="19CDF86B" w14:textId="77777777" w:rsidR="00DD41A0" w:rsidRDefault="00DD41A0">
          <w:pPr>
            <w:pStyle w:val="TOC2"/>
            <w:tabs>
              <w:tab w:val="right" w:pos="8630"/>
            </w:tabs>
            <w:rPr>
              <w:ins w:id="27" w:author="Brown, Evan" w:date="2013-11-06T19:09:00Z"/>
              <w:b w:val="0"/>
              <w:smallCaps w:val="0"/>
              <w:noProof/>
              <w:sz w:val="24"/>
              <w:szCs w:val="24"/>
              <w:lang w:eastAsia="ja-JP"/>
            </w:rPr>
          </w:pPr>
          <w:ins w:id="28" w:author="Brown, Evan" w:date="2013-11-06T19:09:00Z">
            <w:r>
              <w:rPr>
                <w:noProof/>
              </w:rPr>
              <w:t>Configure the AWS Toolkit for Eclipse</w:t>
            </w:r>
            <w:r>
              <w:rPr>
                <w:noProof/>
              </w:rPr>
              <w:tab/>
            </w:r>
            <w:r>
              <w:rPr>
                <w:noProof/>
              </w:rPr>
              <w:fldChar w:fldCharType="begin"/>
            </w:r>
            <w:r>
              <w:rPr>
                <w:noProof/>
              </w:rPr>
              <w:instrText xml:space="preserve"> PAGEREF _Toc245384328 \h </w:instrText>
            </w:r>
          </w:ins>
          <w:r>
            <w:rPr>
              <w:noProof/>
            </w:rPr>
          </w:r>
          <w:r>
            <w:rPr>
              <w:noProof/>
            </w:rPr>
            <w:fldChar w:fldCharType="separate"/>
          </w:r>
          <w:r w:rsidR="00A11B19">
            <w:rPr>
              <w:noProof/>
            </w:rPr>
            <w:t>8</w:t>
          </w:r>
          <w:ins w:id="29" w:author="Brown, Evan" w:date="2013-11-06T19:09:00Z">
            <w:r>
              <w:rPr>
                <w:noProof/>
              </w:rPr>
              <w:fldChar w:fldCharType="end"/>
            </w:r>
          </w:ins>
        </w:p>
        <w:p w14:paraId="0DBFD061" w14:textId="77777777" w:rsidR="00DD41A0" w:rsidRDefault="00DD41A0">
          <w:pPr>
            <w:pStyle w:val="TOC2"/>
            <w:tabs>
              <w:tab w:val="right" w:pos="8630"/>
            </w:tabs>
            <w:rPr>
              <w:ins w:id="30" w:author="Brown, Evan" w:date="2013-11-06T19:09:00Z"/>
              <w:b w:val="0"/>
              <w:smallCaps w:val="0"/>
              <w:noProof/>
              <w:sz w:val="24"/>
              <w:szCs w:val="24"/>
              <w:lang w:eastAsia="ja-JP"/>
            </w:rPr>
          </w:pPr>
          <w:ins w:id="31" w:author="Brown, Evan" w:date="2013-11-06T19:09:00Z">
            <w:r>
              <w:rPr>
                <w:noProof/>
              </w:rPr>
              <w:t>Provide AWS Credentials as JVM Args</w:t>
            </w:r>
            <w:r>
              <w:rPr>
                <w:noProof/>
              </w:rPr>
              <w:tab/>
            </w:r>
            <w:r>
              <w:rPr>
                <w:noProof/>
              </w:rPr>
              <w:fldChar w:fldCharType="begin"/>
            </w:r>
            <w:r>
              <w:rPr>
                <w:noProof/>
              </w:rPr>
              <w:instrText xml:space="preserve"> PAGEREF _Toc245384329 \h </w:instrText>
            </w:r>
          </w:ins>
          <w:r>
            <w:rPr>
              <w:noProof/>
            </w:rPr>
          </w:r>
          <w:r>
            <w:rPr>
              <w:noProof/>
            </w:rPr>
            <w:fldChar w:fldCharType="separate"/>
          </w:r>
          <w:r w:rsidR="00A11B19">
            <w:rPr>
              <w:noProof/>
            </w:rPr>
            <w:t>10</w:t>
          </w:r>
          <w:ins w:id="32" w:author="Brown, Evan" w:date="2013-11-06T19:09:00Z">
            <w:r>
              <w:rPr>
                <w:noProof/>
              </w:rPr>
              <w:fldChar w:fldCharType="end"/>
            </w:r>
          </w:ins>
        </w:p>
        <w:p w14:paraId="12A9D2DC" w14:textId="77777777" w:rsidR="00DD41A0" w:rsidRDefault="00DD41A0">
          <w:pPr>
            <w:pStyle w:val="TOC2"/>
            <w:tabs>
              <w:tab w:val="right" w:pos="8630"/>
            </w:tabs>
            <w:rPr>
              <w:ins w:id="33" w:author="Brown, Evan" w:date="2013-11-06T19:09:00Z"/>
              <w:b w:val="0"/>
              <w:smallCaps w:val="0"/>
              <w:noProof/>
              <w:sz w:val="24"/>
              <w:szCs w:val="24"/>
              <w:lang w:eastAsia="ja-JP"/>
            </w:rPr>
          </w:pPr>
          <w:ins w:id="34" w:author="Brown, Evan" w:date="2013-11-06T19:09:00Z">
            <w:r>
              <w:rPr>
                <w:noProof/>
              </w:rPr>
              <w:t>Achievement Unlocked!</w:t>
            </w:r>
            <w:r>
              <w:rPr>
                <w:noProof/>
              </w:rPr>
              <w:tab/>
            </w:r>
            <w:r>
              <w:rPr>
                <w:noProof/>
              </w:rPr>
              <w:fldChar w:fldCharType="begin"/>
            </w:r>
            <w:r>
              <w:rPr>
                <w:noProof/>
              </w:rPr>
              <w:instrText xml:space="preserve"> PAGEREF _Toc245384330 \h </w:instrText>
            </w:r>
          </w:ins>
          <w:r>
            <w:rPr>
              <w:noProof/>
            </w:rPr>
          </w:r>
          <w:r>
            <w:rPr>
              <w:noProof/>
            </w:rPr>
            <w:fldChar w:fldCharType="separate"/>
          </w:r>
          <w:r w:rsidR="00A11B19">
            <w:rPr>
              <w:noProof/>
            </w:rPr>
            <w:t>11</w:t>
          </w:r>
          <w:ins w:id="35" w:author="Brown, Evan" w:date="2013-11-06T19:09:00Z">
            <w:r>
              <w:rPr>
                <w:noProof/>
              </w:rPr>
              <w:fldChar w:fldCharType="end"/>
            </w:r>
          </w:ins>
        </w:p>
        <w:p w14:paraId="180B0F8D" w14:textId="77777777" w:rsidR="00DD41A0" w:rsidRDefault="00DD41A0">
          <w:pPr>
            <w:pStyle w:val="TOC1"/>
            <w:rPr>
              <w:ins w:id="36" w:author="Brown, Evan" w:date="2013-11-06T19:09:00Z"/>
              <w:b w:val="0"/>
              <w:caps w:val="0"/>
              <w:noProof/>
              <w:sz w:val="24"/>
              <w:szCs w:val="24"/>
              <w:u w:val="none"/>
              <w:lang w:eastAsia="ja-JP"/>
            </w:rPr>
          </w:pPr>
          <w:ins w:id="37" w:author="Brown, Evan" w:date="2013-11-06T19:09:00Z">
            <w:r>
              <w:rPr>
                <w:noProof/>
              </w:rPr>
              <w:t>Download Source and Create Project</w:t>
            </w:r>
            <w:r>
              <w:rPr>
                <w:noProof/>
              </w:rPr>
              <w:tab/>
            </w:r>
            <w:r>
              <w:rPr>
                <w:noProof/>
              </w:rPr>
              <w:fldChar w:fldCharType="begin"/>
            </w:r>
            <w:r>
              <w:rPr>
                <w:noProof/>
              </w:rPr>
              <w:instrText xml:space="preserve"> PAGEREF _Toc245384331 \h </w:instrText>
            </w:r>
          </w:ins>
          <w:r>
            <w:rPr>
              <w:noProof/>
            </w:rPr>
          </w:r>
          <w:r>
            <w:rPr>
              <w:noProof/>
            </w:rPr>
            <w:fldChar w:fldCharType="separate"/>
          </w:r>
          <w:r w:rsidR="00A11B19">
            <w:rPr>
              <w:noProof/>
            </w:rPr>
            <w:t>12</w:t>
          </w:r>
          <w:ins w:id="38" w:author="Brown, Evan" w:date="2013-11-06T19:09:00Z">
            <w:r>
              <w:rPr>
                <w:noProof/>
              </w:rPr>
              <w:fldChar w:fldCharType="end"/>
            </w:r>
          </w:ins>
        </w:p>
        <w:p w14:paraId="7B604E97" w14:textId="77777777" w:rsidR="00DD41A0" w:rsidRDefault="00DD41A0">
          <w:pPr>
            <w:pStyle w:val="TOC2"/>
            <w:tabs>
              <w:tab w:val="right" w:pos="8630"/>
            </w:tabs>
            <w:rPr>
              <w:ins w:id="39" w:author="Brown, Evan" w:date="2013-11-06T19:09:00Z"/>
              <w:b w:val="0"/>
              <w:smallCaps w:val="0"/>
              <w:noProof/>
              <w:sz w:val="24"/>
              <w:szCs w:val="24"/>
              <w:lang w:eastAsia="ja-JP"/>
            </w:rPr>
          </w:pPr>
          <w:ins w:id="40" w:author="Brown, Evan" w:date="2013-11-06T19:09:00Z">
            <w:r>
              <w:rPr>
                <w:noProof/>
              </w:rPr>
              <w:t>Import Application to Eclipse</w:t>
            </w:r>
            <w:r>
              <w:rPr>
                <w:noProof/>
              </w:rPr>
              <w:tab/>
            </w:r>
            <w:r>
              <w:rPr>
                <w:noProof/>
              </w:rPr>
              <w:fldChar w:fldCharType="begin"/>
            </w:r>
            <w:r>
              <w:rPr>
                <w:noProof/>
              </w:rPr>
              <w:instrText xml:space="preserve"> PAGEREF _Toc245384332 \h </w:instrText>
            </w:r>
          </w:ins>
          <w:r>
            <w:rPr>
              <w:noProof/>
            </w:rPr>
          </w:r>
          <w:r>
            <w:rPr>
              <w:noProof/>
            </w:rPr>
            <w:fldChar w:fldCharType="separate"/>
          </w:r>
          <w:r w:rsidR="00A11B19">
            <w:rPr>
              <w:noProof/>
            </w:rPr>
            <w:t>12</w:t>
          </w:r>
          <w:ins w:id="41" w:author="Brown, Evan" w:date="2013-11-06T19:09:00Z">
            <w:r>
              <w:rPr>
                <w:noProof/>
              </w:rPr>
              <w:fldChar w:fldCharType="end"/>
            </w:r>
          </w:ins>
        </w:p>
        <w:p w14:paraId="38B3E3CD" w14:textId="77777777" w:rsidR="00DD41A0" w:rsidRDefault="00DD41A0">
          <w:pPr>
            <w:pStyle w:val="TOC2"/>
            <w:tabs>
              <w:tab w:val="right" w:pos="8630"/>
            </w:tabs>
            <w:rPr>
              <w:ins w:id="42" w:author="Brown, Evan" w:date="2013-11-06T19:09:00Z"/>
              <w:b w:val="0"/>
              <w:smallCaps w:val="0"/>
              <w:noProof/>
              <w:sz w:val="24"/>
              <w:szCs w:val="24"/>
              <w:lang w:eastAsia="ja-JP"/>
            </w:rPr>
          </w:pPr>
          <w:ins w:id="43" w:author="Brown, Evan" w:date="2013-11-06T19:09:00Z">
            <w:r>
              <w:rPr>
                <w:noProof/>
              </w:rPr>
              <w:t>Configure Project in Eclipse</w:t>
            </w:r>
            <w:r>
              <w:rPr>
                <w:noProof/>
              </w:rPr>
              <w:tab/>
            </w:r>
            <w:r>
              <w:rPr>
                <w:noProof/>
              </w:rPr>
              <w:fldChar w:fldCharType="begin"/>
            </w:r>
            <w:r>
              <w:rPr>
                <w:noProof/>
              </w:rPr>
              <w:instrText xml:space="preserve"> PAGEREF _Toc245384333 \h </w:instrText>
            </w:r>
          </w:ins>
          <w:r>
            <w:rPr>
              <w:noProof/>
            </w:rPr>
          </w:r>
          <w:r>
            <w:rPr>
              <w:noProof/>
            </w:rPr>
            <w:fldChar w:fldCharType="separate"/>
          </w:r>
          <w:r w:rsidR="00A11B19">
            <w:rPr>
              <w:noProof/>
            </w:rPr>
            <w:t>13</w:t>
          </w:r>
          <w:ins w:id="44" w:author="Brown, Evan" w:date="2013-11-06T19:09:00Z">
            <w:r>
              <w:rPr>
                <w:noProof/>
              </w:rPr>
              <w:fldChar w:fldCharType="end"/>
            </w:r>
          </w:ins>
        </w:p>
        <w:p w14:paraId="68370D81" w14:textId="77777777" w:rsidR="00DD41A0" w:rsidRDefault="00DD41A0">
          <w:pPr>
            <w:pStyle w:val="TOC1"/>
            <w:rPr>
              <w:ins w:id="45" w:author="Brown, Evan" w:date="2013-11-06T19:09:00Z"/>
              <w:b w:val="0"/>
              <w:caps w:val="0"/>
              <w:noProof/>
              <w:sz w:val="24"/>
              <w:szCs w:val="24"/>
              <w:u w:val="none"/>
              <w:lang w:eastAsia="ja-JP"/>
            </w:rPr>
          </w:pPr>
          <w:ins w:id="46" w:author="Brown, Evan" w:date="2013-11-06T19:09:00Z">
            <w:r>
              <w:rPr>
                <w:noProof/>
              </w:rPr>
              <w:t>Import EB Environment Into Eclipse</w:t>
            </w:r>
            <w:r>
              <w:rPr>
                <w:noProof/>
              </w:rPr>
              <w:tab/>
            </w:r>
            <w:r>
              <w:rPr>
                <w:noProof/>
              </w:rPr>
              <w:fldChar w:fldCharType="begin"/>
            </w:r>
            <w:r>
              <w:rPr>
                <w:noProof/>
              </w:rPr>
              <w:instrText xml:space="preserve"> PAGEREF _Toc245384334 \h </w:instrText>
            </w:r>
          </w:ins>
          <w:r>
            <w:rPr>
              <w:noProof/>
            </w:rPr>
          </w:r>
          <w:r>
            <w:rPr>
              <w:noProof/>
            </w:rPr>
            <w:fldChar w:fldCharType="separate"/>
          </w:r>
          <w:r w:rsidR="00A11B19">
            <w:rPr>
              <w:noProof/>
            </w:rPr>
            <w:t>17</w:t>
          </w:r>
          <w:ins w:id="47" w:author="Brown, Evan" w:date="2013-11-06T19:09:00Z">
            <w:r>
              <w:rPr>
                <w:noProof/>
              </w:rPr>
              <w:fldChar w:fldCharType="end"/>
            </w:r>
          </w:ins>
        </w:p>
        <w:p w14:paraId="230E0C7F" w14:textId="77777777" w:rsidR="00DD41A0" w:rsidRDefault="00DD41A0">
          <w:pPr>
            <w:pStyle w:val="TOC1"/>
            <w:rPr>
              <w:ins w:id="48" w:author="Brown, Evan" w:date="2013-11-06T19:09:00Z"/>
              <w:b w:val="0"/>
              <w:caps w:val="0"/>
              <w:noProof/>
              <w:sz w:val="24"/>
              <w:szCs w:val="24"/>
              <w:u w:val="none"/>
              <w:lang w:eastAsia="ja-JP"/>
            </w:rPr>
          </w:pPr>
          <w:ins w:id="49" w:author="Brown, Evan" w:date="2013-11-06T19:09:00Z">
            <w:r>
              <w:rPr>
                <w:noProof/>
              </w:rPr>
              <w:t>Open the Elastic Beanstalk Console</w:t>
            </w:r>
            <w:r>
              <w:rPr>
                <w:noProof/>
              </w:rPr>
              <w:tab/>
            </w:r>
            <w:r>
              <w:rPr>
                <w:noProof/>
              </w:rPr>
              <w:fldChar w:fldCharType="begin"/>
            </w:r>
            <w:r>
              <w:rPr>
                <w:noProof/>
              </w:rPr>
              <w:instrText xml:space="preserve"> PAGEREF _Toc245384335 \h </w:instrText>
            </w:r>
          </w:ins>
          <w:r>
            <w:rPr>
              <w:noProof/>
            </w:rPr>
          </w:r>
          <w:r>
            <w:rPr>
              <w:noProof/>
            </w:rPr>
            <w:fldChar w:fldCharType="separate"/>
          </w:r>
          <w:r w:rsidR="00A11B19">
            <w:rPr>
              <w:noProof/>
            </w:rPr>
            <w:t>20</w:t>
          </w:r>
          <w:ins w:id="50" w:author="Brown, Evan" w:date="2013-11-06T19:09:00Z">
            <w:r>
              <w:rPr>
                <w:noProof/>
              </w:rPr>
              <w:fldChar w:fldCharType="end"/>
            </w:r>
          </w:ins>
        </w:p>
        <w:p w14:paraId="6D021690" w14:textId="77777777" w:rsidR="00DD41A0" w:rsidRDefault="00DD41A0">
          <w:pPr>
            <w:pStyle w:val="TOC2"/>
            <w:tabs>
              <w:tab w:val="right" w:pos="8630"/>
            </w:tabs>
            <w:rPr>
              <w:ins w:id="51" w:author="Brown, Evan" w:date="2013-11-06T19:09:00Z"/>
              <w:b w:val="0"/>
              <w:smallCaps w:val="0"/>
              <w:noProof/>
              <w:sz w:val="24"/>
              <w:szCs w:val="24"/>
              <w:lang w:eastAsia="ja-JP"/>
            </w:rPr>
          </w:pPr>
          <w:ins w:id="52" w:author="Brown, Evan" w:date="2013-11-06T19:09:00Z">
            <w:r>
              <w:rPr>
                <w:noProof/>
              </w:rPr>
              <w:t>OK, Now What?</w:t>
            </w:r>
            <w:r>
              <w:rPr>
                <w:noProof/>
              </w:rPr>
              <w:tab/>
            </w:r>
            <w:r>
              <w:rPr>
                <w:noProof/>
              </w:rPr>
              <w:fldChar w:fldCharType="begin"/>
            </w:r>
            <w:r>
              <w:rPr>
                <w:noProof/>
              </w:rPr>
              <w:instrText xml:space="preserve"> PAGEREF _Toc245384336 \h </w:instrText>
            </w:r>
          </w:ins>
          <w:r>
            <w:rPr>
              <w:noProof/>
            </w:rPr>
          </w:r>
          <w:r>
            <w:rPr>
              <w:noProof/>
            </w:rPr>
            <w:fldChar w:fldCharType="separate"/>
          </w:r>
          <w:r w:rsidR="00A11B19">
            <w:rPr>
              <w:noProof/>
            </w:rPr>
            <w:t>22</w:t>
          </w:r>
          <w:ins w:id="53" w:author="Brown, Evan" w:date="2013-11-06T19:09:00Z">
            <w:r>
              <w:rPr>
                <w:noProof/>
              </w:rPr>
              <w:fldChar w:fldCharType="end"/>
            </w:r>
          </w:ins>
        </w:p>
        <w:p w14:paraId="04287586" w14:textId="77777777" w:rsidR="00DD41A0" w:rsidRDefault="00DD41A0">
          <w:pPr>
            <w:pStyle w:val="TOC1"/>
            <w:rPr>
              <w:ins w:id="54" w:author="Brown, Evan" w:date="2013-11-06T19:09:00Z"/>
              <w:b w:val="0"/>
              <w:caps w:val="0"/>
              <w:noProof/>
              <w:sz w:val="24"/>
              <w:szCs w:val="24"/>
              <w:u w:val="none"/>
              <w:lang w:eastAsia="ja-JP"/>
            </w:rPr>
          </w:pPr>
          <w:ins w:id="55" w:author="Brown, Evan" w:date="2013-11-06T19:09:00Z">
            <w:r>
              <w:rPr>
                <w:noProof/>
              </w:rPr>
              <w:t>Import App Config for Local Dev</w:t>
            </w:r>
            <w:r>
              <w:rPr>
                <w:noProof/>
              </w:rPr>
              <w:tab/>
            </w:r>
            <w:r>
              <w:rPr>
                <w:noProof/>
              </w:rPr>
              <w:fldChar w:fldCharType="begin"/>
            </w:r>
            <w:r>
              <w:rPr>
                <w:noProof/>
              </w:rPr>
              <w:instrText xml:space="preserve"> PAGEREF _Toc245384337 \h </w:instrText>
            </w:r>
          </w:ins>
          <w:r>
            <w:rPr>
              <w:noProof/>
            </w:rPr>
          </w:r>
          <w:r>
            <w:rPr>
              <w:noProof/>
            </w:rPr>
            <w:fldChar w:fldCharType="separate"/>
          </w:r>
          <w:r w:rsidR="00A11B19">
            <w:rPr>
              <w:noProof/>
            </w:rPr>
            <w:t>23</w:t>
          </w:r>
          <w:ins w:id="56" w:author="Brown, Evan" w:date="2013-11-06T19:09:00Z">
            <w:r>
              <w:rPr>
                <w:noProof/>
              </w:rPr>
              <w:fldChar w:fldCharType="end"/>
            </w:r>
          </w:ins>
        </w:p>
        <w:p w14:paraId="1F3135AD" w14:textId="77777777" w:rsidR="00DD41A0" w:rsidRDefault="00DD41A0">
          <w:pPr>
            <w:pStyle w:val="TOC1"/>
            <w:rPr>
              <w:ins w:id="57" w:author="Brown, Evan" w:date="2013-11-06T19:09:00Z"/>
              <w:b w:val="0"/>
              <w:caps w:val="0"/>
              <w:noProof/>
              <w:sz w:val="24"/>
              <w:szCs w:val="24"/>
              <w:u w:val="none"/>
              <w:lang w:eastAsia="ja-JP"/>
            </w:rPr>
          </w:pPr>
          <w:ins w:id="58" w:author="Brown, Evan" w:date="2013-11-06T19:09:00Z">
            <w:r>
              <w:rPr>
                <w:noProof/>
              </w:rPr>
              <w:t>Modify and Deploy Application</w:t>
            </w:r>
            <w:r>
              <w:rPr>
                <w:noProof/>
              </w:rPr>
              <w:tab/>
            </w:r>
            <w:r>
              <w:rPr>
                <w:noProof/>
              </w:rPr>
              <w:fldChar w:fldCharType="begin"/>
            </w:r>
            <w:r>
              <w:rPr>
                <w:noProof/>
              </w:rPr>
              <w:instrText xml:space="preserve"> PAGEREF _Toc245384338 \h </w:instrText>
            </w:r>
          </w:ins>
          <w:r>
            <w:rPr>
              <w:noProof/>
            </w:rPr>
          </w:r>
          <w:r>
            <w:rPr>
              <w:noProof/>
            </w:rPr>
            <w:fldChar w:fldCharType="separate"/>
          </w:r>
          <w:r w:rsidR="00A11B19">
            <w:rPr>
              <w:noProof/>
            </w:rPr>
            <w:t>25</w:t>
          </w:r>
          <w:ins w:id="59" w:author="Brown, Evan" w:date="2013-11-06T19:09:00Z">
            <w:r>
              <w:rPr>
                <w:noProof/>
              </w:rPr>
              <w:fldChar w:fldCharType="end"/>
            </w:r>
          </w:ins>
        </w:p>
        <w:p w14:paraId="3DE4F6D4" w14:textId="77777777" w:rsidR="00DD41A0" w:rsidRDefault="00DD41A0">
          <w:pPr>
            <w:pStyle w:val="TOC1"/>
            <w:rPr>
              <w:ins w:id="60" w:author="Brown, Evan" w:date="2013-11-06T19:09:00Z"/>
              <w:b w:val="0"/>
              <w:caps w:val="0"/>
              <w:noProof/>
              <w:sz w:val="24"/>
              <w:szCs w:val="24"/>
              <w:u w:val="none"/>
              <w:lang w:eastAsia="ja-JP"/>
            </w:rPr>
          </w:pPr>
          <w:ins w:id="61" w:author="Brown, Evan" w:date="2013-11-06T19:09:00Z">
            <w:r>
              <w:rPr>
                <w:noProof/>
              </w:rPr>
              <w:t>Roll Back to Initial Version</w:t>
            </w:r>
            <w:r>
              <w:rPr>
                <w:noProof/>
              </w:rPr>
              <w:tab/>
            </w:r>
            <w:r>
              <w:rPr>
                <w:noProof/>
              </w:rPr>
              <w:fldChar w:fldCharType="begin"/>
            </w:r>
            <w:r>
              <w:rPr>
                <w:noProof/>
              </w:rPr>
              <w:instrText xml:space="preserve"> PAGEREF _Toc245384339 \h </w:instrText>
            </w:r>
          </w:ins>
          <w:r>
            <w:rPr>
              <w:noProof/>
            </w:rPr>
          </w:r>
          <w:r>
            <w:rPr>
              <w:noProof/>
            </w:rPr>
            <w:fldChar w:fldCharType="separate"/>
          </w:r>
          <w:r w:rsidR="00A11B19">
            <w:rPr>
              <w:noProof/>
            </w:rPr>
            <w:t>29</w:t>
          </w:r>
          <w:ins w:id="62" w:author="Brown, Evan" w:date="2013-11-06T19:09:00Z">
            <w:r>
              <w:rPr>
                <w:noProof/>
              </w:rPr>
              <w:fldChar w:fldCharType="end"/>
            </w:r>
          </w:ins>
        </w:p>
        <w:p w14:paraId="13DDF9B6" w14:textId="77777777" w:rsidR="00DD41A0" w:rsidRDefault="00DD41A0">
          <w:pPr>
            <w:pStyle w:val="TOC1"/>
            <w:rPr>
              <w:ins w:id="63" w:author="Brown, Evan" w:date="2013-11-06T19:09:00Z"/>
              <w:b w:val="0"/>
              <w:caps w:val="0"/>
              <w:noProof/>
              <w:sz w:val="24"/>
              <w:szCs w:val="24"/>
              <w:u w:val="none"/>
              <w:lang w:eastAsia="ja-JP"/>
            </w:rPr>
          </w:pPr>
          <w:ins w:id="64" w:author="Brown, Evan" w:date="2013-11-06T19:09:00Z">
            <w:r>
              <w:rPr>
                <w:noProof/>
              </w:rPr>
              <w:t>Project Anatomy</w:t>
            </w:r>
            <w:r>
              <w:rPr>
                <w:noProof/>
              </w:rPr>
              <w:tab/>
            </w:r>
            <w:r>
              <w:rPr>
                <w:noProof/>
              </w:rPr>
              <w:fldChar w:fldCharType="begin"/>
            </w:r>
            <w:r>
              <w:rPr>
                <w:noProof/>
              </w:rPr>
              <w:instrText xml:space="preserve"> PAGEREF _Toc245384340 \h </w:instrText>
            </w:r>
          </w:ins>
          <w:r>
            <w:rPr>
              <w:noProof/>
            </w:rPr>
          </w:r>
          <w:r>
            <w:rPr>
              <w:noProof/>
            </w:rPr>
            <w:fldChar w:fldCharType="separate"/>
          </w:r>
          <w:r w:rsidR="00A11B19">
            <w:rPr>
              <w:noProof/>
            </w:rPr>
            <w:t>30</w:t>
          </w:r>
          <w:ins w:id="65" w:author="Brown, Evan" w:date="2013-11-06T19:09:00Z">
            <w:r>
              <w:rPr>
                <w:noProof/>
              </w:rPr>
              <w:fldChar w:fldCharType="end"/>
            </w:r>
          </w:ins>
        </w:p>
        <w:p w14:paraId="45C174A9" w14:textId="77777777" w:rsidR="00DD41A0" w:rsidRDefault="00DD41A0">
          <w:pPr>
            <w:pStyle w:val="TOC2"/>
            <w:tabs>
              <w:tab w:val="right" w:pos="8630"/>
            </w:tabs>
            <w:rPr>
              <w:ins w:id="66" w:author="Brown, Evan" w:date="2013-11-06T19:09:00Z"/>
              <w:b w:val="0"/>
              <w:smallCaps w:val="0"/>
              <w:noProof/>
              <w:sz w:val="24"/>
              <w:szCs w:val="24"/>
              <w:lang w:eastAsia="ja-JP"/>
            </w:rPr>
          </w:pPr>
          <w:ins w:id="67" w:author="Brown, Evan" w:date="2013-11-06T19:09:00Z">
            <w:r>
              <w:rPr>
                <w:noProof/>
              </w:rPr>
              <w:t>Example of a Challenge</w:t>
            </w:r>
            <w:r>
              <w:rPr>
                <w:noProof/>
              </w:rPr>
              <w:tab/>
            </w:r>
            <w:r>
              <w:rPr>
                <w:noProof/>
              </w:rPr>
              <w:fldChar w:fldCharType="begin"/>
            </w:r>
            <w:r>
              <w:rPr>
                <w:noProof/>
              </w:rPr>
              <w:instrText xml:space="preserve"> PAGEREF _Toc245384341 \h </w:instrText>
            </w:r>
          </w:ins>
          <w:r>
            <w:rPr>
              <w:noProof/>
            </w:rPr>
          </w:r>
          <w:r>
            <w:rPr>
              <w:noProof/>
            </w:rPr>
            <w:fldChar w:fldCharType="separate"/>
          </w:r>
          <w:r w:rsidR="00A11B19">
            <w:rPr>
              <w:noProof/>
            </w:rPr>
            <w:t>30</w:t>
          </w:r>
          <w:ins w:id="68" w:author="Brown, Evan" w:date="2013-11-06T19:09:00Z">
            <w:r>
              <w:rPr>
                <w:noProof/>
              </w:rPr>
              <w:fldChar w:fldCharType="end"/>
            </w:r>
          </w:ins>
        </w:p>
        <w:p w14:paraId="29A5646B" w14:textId="77777777" w:rsidR="00DD41A0" w:rsidRDefault="00DD41A0">
          <w:pPr>
            <w:pStyle w:val="TOC2"/>
            <w:tabs>
              <w:tab w:val="right" w:pos="8630"/>
            </w:tabs>
            <w:rPr>
              <w:ins w:id="69" w:author="Brown, Evan" w:date="2013-11-06T19:09:00Z"/>
              <w:b w:val="0"/>
              <w:smallCaps w:val="0"/>
              <w:noProof/>
              <w:sz w:val="24"/>
              <w:szCs w:val="24"/>
              <w:lang w:eastAsia="ja-JP"/>
            </w:rPr>
          </w:pPr>
          <w:ins w:id="70" w:author="Brown, Evan" w:date="2013-11-06T19:09:00Z">
            <w:r>
              <w:rPr>
                <w:noProof/>
              </w:rPr>
              <w:t>Package Layout</w:t>
            </w:r>
            <w:r>
              <w:rPr>
                <w:noProof/>
              </w:rPr>
              <w:tab/>
            </w:r>
            <w:r>
              <w:rPr>
                <w:noProof/>
              </w:rPr>
              <w:fldChar w:fldCharType="begin"/>
            </w:r>
            <w:r>
              <w:rPr>
                <w:noProof/>
              </w:rPr>
              <w:instrText xml:space="preserve"> PAGEREF _Toc245384342 \h </w:instrText>
            </w:r>
          </w:ins>
          <w:r>
            <w:rPr>
              <w:noProof/>
            </w:rPr>
          </w:r>
          <w:r>
            <w:rPr>
              <w:noProof/>
            </w:rPr>
            <w:fldChar w:fldCharType="separate"/>
          </w:r>
          <w:r w:rsidR="00A11B19">
            <w:rPr>
              <w:noProof/>
            </w:rPr>
            <w:t>30</w:t>
          </w:r>
          <w:ins w:id="71" w:author="Brown, Evan" w:date="2013-11-06T19:09:00Z">
            <w:r>
              <w:rPr>
                <w:noProof/>
              </w:rPr>
              <w:fldChar w:fldCharType="end"/>
            </w:r>
          </w:ins>
        </w:p>
        <w:p w14:paraId="490A1B5C" w14:textId="77777777" w:rsidR="00DD41A0" w:rsidRDefault="00DD41A0">
          <w:pPr>
            <w:pStyle w:val="TOC2"/>
            <w:tabs>
              <w:tab w:val="right" w:pos="8630"/>
            </w:tabs>
            <w:rPr>
              <w:ins w:id="72" w:author="Brown, Evan" w:date="2013-11-06T19:09:00Z"/>
              <w:b w:val="0"/>
              <w:smallCaps w:val="0"/>
              <w:noProof/>
              <w:sz w:val="24"/>
              <w:szCs w:val="24"/>
              <w:lang w:eastAsia="ja-JP"/>
            </w:rPr>
          </w:pPr>
          <w:ins w:id="73" w:author="Brown, Evan" w:date="2013-11-06T19:09:00Z">
            <w:r>
              <w:rPr>
                <w:noProof/>
              </w:rPr>
              <w:t>Templates and Static Assets</w:t>
            </w:r>
            <w:r>
              <w:rPr>
                <w:noProof/>
              </w:rPr>
              <w:tab/>
            </w:r>
            <w:r>
              <w:rPr>
                <w:noProof/>
              </w:rPr>
              <w:fldChar w:fldCharType="begin"/>
            </w:r>
            <w:r>
              <w:rPr>
                <w:noProof/>
              </w:rPr>
              <w:instrText xml:space="preserve"> PAGEREF _Toc245384343 \h </w:instrText>
            </w:r>
          </w:ins>
          <w:r>
            <w:rPr>
              <w:noProof/>
            </w:rPr>
          </w:r>
          <w:r>
            <w:rPr>
              <w:noProof/>
            </w:rPr>
            <w:fldChar w:fldCharType="separate"/>
          </w:r>
          <w:r w:rsidR="00A11B19">
            <w:rPr>
              <w:noProof/>
            </w:rPr>
            <w:t>31</w:t>
          </w:r>
          <w:ins w:id="74" w:author="Brown, Evan" w:date="2013-11-06T19:09:00Z">
            <w:r>
              <w:rPr>
                <w:noProof/>
              </w:rPr>
              <w:fldChar w:fldCharType="end"/>
            </w:r>
          </w:ins>
        </w:p>
        <w:p w14:paraId="23C884FF" w14:textId="77777777" w:rsidR="00DD41A0" w:rsidRDefault="00DD41A0">
          <w:pPr>
            <w:pStyle w:val="TOC1"/>
            <w:rPr>
              <w:ins w:id="75" w:author="Brown, Evan" w:date="2013-11-06T19:09:00Z"/>
              <w:b w:val="0"/>
              <w:caps w:val="0"/>
              <w:noProof/>
              <w:sz w:val="24"/>
              <w:szCs w:val="24"/>
              <w:u w:val="none"/>
              <w:lang w:eastAsia="ja-JP"/>
            </w:rPr>
          </w:pPr>
          <w:ins w:id="76" w:author="Brown, Evan" w:date="2013-11-06T19:09:00Z">
            <w:r>
              <w:rPr>
                <w:noProof/>
              </w:rPr>
              <w:t>Challenge: Get App Config From S3</w:t>
            </w:r>
            <w:r>
              <w:rPr>
                <w:noProof/>
              </w:rPr>
              <w:tab/>
            </w:r>
            <w:r>
              <w:rPr>
                <w:noProof/>
              </w:rPr>
              <w:fldChar w:fldCharType="begin"/>
            </w:r>
            <w:r>
              <w:rPr>
                <w:noProof/>
              </w:rPr>
              <w:instrText xml:space="preserve"> PAGEREF _Toc245384344 \h </w:instrText>
            </w:r>
          </w:ins>
          <w:r>
            <w:rPr>
              <w:noProof/>
            </w:rPr>
          </w:r>
          <w:r>
            <w:rPr>
              <w:noProof/>
            </w:rPr>
            <w:fldChar w:fldCharType="separate"/>
          </w:r>
          <w:r w:rsidR="00A11B19">
            <w:rPr>
              <w:noProof/>
            </w:rPr>
            <w:t>33</w:t>
          </w:r>
          <w:ins w:id="77" w:author="Brown, Evan" w:date="2013-11-06T19:09:00Z">
            <w:r>
              <w:rPr>
                <w:noProof/>
              </w:rPr>
              <w:fldChar w:fldCharType="end"/>
            </w:r>
          </w:ins>
        </w:p>
        <w:p w14:paraId="5EA2E5AE" w14:textId="77777777" w:rsidR="00DD41A0" w:rsidRDefault="00DD41A0">
          <w:pPr>
            <w:pStyle w:val="TOC2"/>
            <w:tabs>
              <w:tab w:val="right" w:pos="8630"/>
            </w:tabs>
            <w:rPr>
              <w:ins w:id="78" w:author="Brown, Evan" w:date="2013-11-06T19:09:00Z"/>
              <w:b w:val="0"/>
              <w:smallCaps w:val="0"/>
              <w:noProof/>
              <w:sz w:val="24"/>
              <w:szCs w:val="24"/>
              <w:lang w:eastAsia="ja-JP"/>
            </w:rPr>
          </w:pPr>
          <w:ins w:id="79" w:author="Brown, Evan" w:date="2013-11-06T19:09:00Z">
            <w:r>
              <w:rPr>
                <w:noProof/>
              </w:rPr>
              <w:t>How Did Config Get to S3, Anyways?</w:t>
            </w:r>
            <w:r>
              <w:rPr>
                <w:noProof/>
              </w:rPr>
              <w:tab/>
            </w:r>
            <w:r>
              <w:rPr>
                <w:noProof/>
              </w:rPr>
              <w:fldChar w:fldCharType="begin"/>
            </w:r>
            <w:r>
              <w:rPr>
                <w:noProof/>
              </w:rPr>
              <w:instrText xml:space="preserve"> PAGEREF _Toc245384345 \h </w:instrText>
            </w:r>
          </w:ins>
          <w:r>
            <w:rPr>
              <w:noProof/>
            </w:rPr>
          </w:r>
          <w:r>
            <w:rPr>
              <w:noProof/>
            </w:rPr>
            <w:fldChar w:fldCharType="separate"/>
          </w:r>
          <w:r w:rsidR="00A11B19">
            <w:rPr>
              <w:noProof/>
            </w:rPr>
            <w:t>33</w:t>
          </w:r>
          <w:ins w:id="80" w:author="Brown, Evan" w:date="2013-11-06T19:09:00Z">
            <w:r>
              <w:rPr>
                <w:noProof/>
              </w:rPr>
              <w:fldChar w:fldCharType="end"/>
            </w:r>
          </w:ins>
        </w:p>
        <w:p w14:paraId="2A522326" w14:textId="77777777" w:rsidR="00DD41A0" w:rsidRDefault="00DD41A0">
          <w:pPr>
            <w:pStyle w:val="TOC2"/>
            <w:tabs>
              <w:tab w:val="right" w:pos="8630"/>
            </w:tabs>
            <w:rPr>
              <w:ins w:id="81" w:author="Brown, Evan" w:date="2013-11-06T19:09:00Z"/>
              <w:b w:val="0"/>
              <w:smallCaps w:val="0"/>
              <w:noProof/>
              <w:sz w:val="24"/>
              <w:szCs w:val="24"/>
              <w:lang w:eastAsia="ja-JP"/>
            </w:rPr>
          </w:pPr>
          <w:ins w:id="82" w:author="Brown, Evan" w:date="2013-11-06T19:09:00Z">
            <w:r>
              <w:rPr>
                <w:noProof/>
              </w:rPr>
              <w:t>The Challenge</w:t>
            </w:r>
            <w:r>
              <w:rPr>
                <w:noProof/>
              </w:rPr>
              <w:tab/>
            </w:r>
            <w:r>
              <w:rPr>
                <w:noProof/>
              </w:rPr>
              <w:fldChar w:fldCharType="begin"/>
            </w:r>
            <w:r>
              <w:rPr>
                <w:noProof/>
              </w:rPr>
              <w:instrText xml:space="preserve"> PAGEREF _Toc245384346 \h </w:instrText>
            </w:r>
          </w:ins>
          <w:r>
            <w:rPr>
              <w:noProof/>
            </w:rPr>
          </w:r>
          <w:r>
            <w:rPr>
              <w:noProof/>
            </w:rPr>
            <w:fldChar w:fldCharType="separate"/>
          </w:r>
          <w:r w:rsidR="00A11B19">
            <w:rPr>
              <w:noProof/>
            </w:rPr>
            <w:t>33</w:t>
          </w:r>
          <w:ins w:id="83" w:author="Brown, Evan" w:date="2013-11-06T19:09:00Z">
            <w:r>
              <w:rPr>
                <w:noProof/>
              </w:rPr>
              <w:fldChar w:fldCharType="end"/>
            </w:r>
          </w:ins>
        </w:p>
        <w:p w14:paraId="2C1B219A" w14:textId="77777777" w:rsidR="00DD41A0" w:rsidRDefault="00DD41A0">
          <w:pPr>
            <w:pStyle w:val="TOC3"/>
            <w:tabs>
              <w:tab w:val="right" w:pos="8630"/>
            </w:tabs>
            <w:rPr>
              <w:ins w:id="84" w:author="Brown, Evan" w:date="2013-11-06T19:09:00Z"/>
              <w:smallCaps w:val="0"/>
              <w:noProof/>
              <w:sz w:val="24"/>
              <w:szCs w:val="24"/>
              <w:lang w:eastAsia="ja-JP"/>
            </w:rPr>
          </w:pPr>
          <w:ins w:id="85" w:author="Brown, Evan" w:date="2013-11-06T19:09:00Z">
            <w:r>
              <w:rPr>
                <w:noProof/>
              </w:rPr>
              <w:t>Super Powers</w:t>
            </w:r>
            <w:r>
              <w:rPr>
                <w:noProof/>
              </w:rPr>
              <w:tab/>
            </w:r>
            <w:r>
              <w:rPr>
                <w:noProof/>
              </w:rPr>
              <w:fldChar w:fldCharType="begin"/>
            </w:r>
            <w:r>
              <w:rPr>
                <w:noProof/>
              </w:rPr>
              <w:instrText xml:space="preserve"> PAGEREF _Toc245384347 \h </w:instrText>
            </w:r>
          </w:ins>
          <w:r>
            <w:rPr>
              <w:noProof/>
            </w:rPr>
          </w:r>
          <w:r>
            <w:rPr>
              <w:noProof/>
            </w:rPr>
            <w:fldChar w:fldCharType="separate"/>
          </w:r>
          <w:r w:rsidR="00A11B19">
            <w:rPr>
              <w:noProof/>
            </w:rPr>
            <w:t>33</w:t>
          </w:r>
          <w:ins w:id="86" w:author="Brown, Evan" w:date="2013-11-06T19:09:00Z">
            <w:r>
              <w:rPr>
                <w:noProof/>
              </w:rPr>
              <w:fldChar w:fldCharType="end"/>
            </w:r>
          </w:ins>
        </w:p>
        <w:p w14:paraId="27E4DEA6" w14:textId="77777777" w:rsidR="00DD41A0" w:rsidRDefault="00DD41A0">
          <w:pPr>
            <w:pStyle w:val="TOC3"/>
            <w:tabs>
              <w:tab w:val="right" w:pos="8630"/>
            </w:tabs>
            <w:rPr>
              <w:ins w:id="87" w:author="Brown, Evan" w:date="2013-11-06T19:09:00Z"/>
              <w:smallCaps w:val="0"/>
              <w:noProof/>
              <w:sz w:val="24"/>
              <w:szCs w:val="24"/>
              <w:lang w:eastAsia="ja-JP"/>
            </w:rPr>
          </w:pPr>
          <w:ins w:id="88" w:author="Brown, Evan" w:date="2013-11-06T19:09:00Z">
            <w:r>
              <w:rPr>
                <w:noProof/>
              </w:rPr>
              <w:t>Resources</w:t>
            </w:r>
            <w:r>
              <w:rPr>
                <w:noProof/>
              </w:rPr>
              <w:tab/>
            </w:r>
            <w:r>
              <w:rPr>
                <w:noProof/>
              </w:rPr>
              <w:fldChar w:fldCharType="begin"/>
            </w:r>
            <w:r>
              <w:rPr>
                <w:noProof/>
              </w:rPr>
              <w:instrText xml:space="preserve"> PAGEREF _Toc245384348 \h </w:instrText>
            </w:r>
          </w:ins>
          <w:r>
            <w:rPr>
              <w:noProof/>
            </w:rPr>
          </w:r>
          <w:r>
            <w:rPr>
              <w:noProof/>
            </w:rPr>
            <w:fldChar w:fldCharType="separate"/>
          </w:r>
          <w:r w:rsidR="00A11B19">
            <w:rPr>
              <w:noProof/>
            </w:rPr>
            <w:t>33</w:t>
          </w:r>
          <w:ins w:id="89" w:author="Brown, Evan" w:date="2013-11-06T19:09:00Z">
            <w:r>
              <w:rPr>
                <w:noProof/>
              </w:rPr>
              <w:fldChar w:fldCharType="end"/>
            </w:r>
          </w:ins>
        </w:p>
        <w:p w14:paraId="123E47A5" w14:textId="77777777" w:rsidR="00DD41A0" w:rsidRDefault="00DD41A0">
          <w:pPr>
            <w:pStyle w:val="TOC3"/>
            <w:tabs>
              <w:tab w:val="right" w:pos="8630"/>
            </w:tabs>
            <w:rPr>
              <w:ins w:id="90" w:author="Brown, Evan" w:date="2013-11-06T19:09:00Z"/>
              <w:smallCaps w:val="0"/>
              <w:noProof/>
              <w:sz w:val="24"/>
              <w:szCs w:val="24"/>
              <w:lang w:eastAsia="ja-JP"/>
            </w:rPr>
          </w:pPr>
          <w:ins w:id="91" w:author="Brown, Evan" w:date="2013-11-06T19:09:00Z">
            <w:r>
              <w:rPr>
                <w:noProof/>
              </w:rPr>
              <w:t>Is It Working?</w:t>
            </w:r>
            <w:r>
              <w:rPr>
                <w:noProof/>
              </w:rPr>
              <w:tab/>
            </w:r>
            <w:r>
              <w:rPr>
                <w:noProof/>
              </w:rPr>
              <w:fldChar w:fldCharType="begin"/>
            </w:r>
            <w:r>
              <w:rPr>
                <w:noProof/>
              </w:rPr>
              <w:instrText xml:space="preserve"> PAGEREF _Toc245384349 \h </w:instrText>
            </w:r>
          </w:ins>
          <w:r>
            <w:rPr>
              <w:noProof/>
            </w:rPr>
          </w:r>
          <w:r>
            <w:rPr>
              <w:noProof/>
            </w:rPr>
            <w:fldChar w:fldCharType="separate"/>
          </w:r>
          <w:r w:rsidR="00A11B19">
            <w:rPr>
              <w:noProof/>
            </w:rPr>
            <w:t>33</w:t>
          </w:r>
          <w:ins w:id="92" w:author="Brown, Evan" w:date="2013-11-06T19:09:00Z">
            <w:r>
              <w:rPr>
                <w:noProof/>
              </w:rPr>
              <w:fldChar w:fldCharType="end"/>
            </w:r>
          </w:ins>
        </w:p>
        <w:p w14:paraId="7A4F4766" w14:textId="77777777" w:rsidR="00DD41A0" w:rsidRDefault="00DD41A0">
          <w:pPr>
            <w:pStyle w:val="TOC3"/>
            <w:tabs>
              <w:tab w:val="right" w:pos="8630"/>
            </w:tabs>
            <w:rPr>
              <w:ins w:id="93" w:author="Brown, Evan" w:date="2013-11-06T19:09:00Z"/>
              <w:smallCaps w:val="0"/>
              <w:noProof/>
              <w:sz w:val="24"/>
              <w:szCs w:val="24"/>
              <w:lang w:eastAsia="ja-JP"/>
            </w:rPr>
          </w:pPr>
          <w:ins w:id="94" w:author="Brown, Evan" w:date="2013-11-06T19:09:00Z">
            <w:r>
              <w:rPr>
                <w:noProof/>
              </w:rPr>
              <w:t>If You Get Stuck</w:t>
            </w:r>
            <w:r>
              <w:rPr>
                <w:noProof/>
              </w:rPr>
              <w:tab/>
            </w:r>
            <w:r>
              <w:rPr>
                <w:noProof/>
              </w:rPr>
              <w:fldChar w:fldCharType="begin"/>
            </w:r>
            <w:r>
              <w:rPr>
                <w:noProof/>
              </w:rPr>
              <w:instrText xml:space="preserve"> PAGEREF _Toc245384350 \h </w:instrText>
            </w:r>
          </w:ins>
          <w:r>
            <w:rPr>
              <w:noProof/>
            </w:rPr>
          </w:r>
          <w:r>
            <w:rPr>
              <w:noProof/>
            </w:rPr>
            <w:fldChar w:fldCharType="separate"/>
          </w:r>
          <w:r w:rsidR="00A11B19">
            <w:rPr>
              <w:noProof/>
            </w:rPr>
            <w:t>34</w:t>
          </w:r>
          <w:ins w:id="95" w:author="Brown, Evan" w:date="2013-11-06T19:09:00Z">
            <w:r>
              <w:rPr>
                <w:noProof/>
              </w:rPr>
              <w:fldChar w:fldCharType="end"/>
            </w:r>
          </w:ins>
        </w:p>
        <w:p w14:paraId="4E7318AD" w14:textId="77777777" w:rsidR="00DD41A0" w:rsidRDefault="00DD41A0">
          <w:pPr>
            <w:pStyle w:val="TOC2"/>
            <w:tabs>
              <w:tab w:val="right" w:pos="8630"/>
            </w:tabs>
            <w:rPr>
              <w:ins w:id="96" w:author="Brown, Evan" w:date="2013-11-06T19:09:00Z"/>
              <w:b w:val="0"/>
              <w:smallCaps w:val="0"/>
              <w:noProof/>
              <w:sz w:val="24"/>
              <w:szCs w:val="24"/>
              <w:lang w:eastAsia="ja-JP"/>
            </w:rPr>
          </w:pPr>
          <w:ins w:id="97" w:author="Brown, Evan" w:date="2013-11-06T19:09:00Z">
            <w:r>
              <w:rPr>
                <w:noProof/>
              </w:rPr>
              <w:t>Detail Detour</w:t>
            </w:r>
            <w:r>
              <w:rPr>
                <w:noProof/>
              </w:rPr>
              <w:tab/>
            </w:r>
            <w:r>
              <w:rPr>
                <w:noProof/>
              </w:rPr>
              <w:fldChar w:fldCharType="begin"/>
            </w:r>
            <w:r>
              <w:rPr>
                <w:noProof/>
              </w:rPr>
              <w:instrText xml:space="preserve"> PAGEREF _Toc245384351 \h </w:instrText>
            </w:r>
          </w:ins>
          <w:r>
            <w:rPr>
              <w:noProof/>
            </w:rPr>
          </w:r>
          <w:r>
            <w:rPr>
              <w:noProof/>
            </w:rPr>
            <w:fldChar w:fldCharType="separate"/>
          </w:r>
          <w:r w:rsidR="00A11B19">
            <w:rPr>
              <w:noProof/>
            </w:rPr>
            <w:t>34</w:t>
          </w:r>
          <w:ins w:id="98" w:author="Brown, Evan" w:date="2013-11-06T19:09:00Z">
            <w:r>
              <w:rPr>
                <w:noProof/>
              </w:rPr>
              <w:fldChar w:fldCharType="end"/>
            </w:r>
          </w:ins>
        </w:p>
        <w:p w14:paraId="3086922B" w14:textId="77777777" w:rsidR="00DD41A0" w:rsidRDefault="00DD41A0">
          <w:pPr>
            <w:pStyle w:val="TOC1"/>
            <w:rPr>
              <w:ins w:id="99" w:author="Brown, Evan" w:date="2013-11-06T19:09:00Z"/>
              <w:b w:val="0"/>
              <w:caps w:val="0"/>
              <w:noProof/>
              <w:sz w:val="24"/>
              <w:szCs w:val="24"/>
              <w:u w:val="none"/>
              <w:lang w:eastAsia="ja-JP"/>
            </w:rPr>
          </w:pPr>
          <w:ins w:id="100" w:author="Brown, Evan" w:date="2013-11-06T19:09:00Z">
            <w:r>
              <w:rPr>
                <w:noProof/>
              </w:rPr>
              <w:t>Challenge: DynamoDB and Users</w:t>
            </w:r>
            <w:r>
              <w:rPr>
                <w:noProof/>
              </w:rPr>
              <w:tab/>
            </w:r>
            <w:r>
              <w:rPr>
                <w:noProof/>
              </w:rPr>
              <w:fldChar w:fldCharType="begin"/>
            </w:r>
            <w:r>
              <w:rPr>
                <w:noProof/>
              </w:rPr>
              <w:instrText xml:space="preserve"> PAGEREF _Toc245384352 \h </w:instrText>
            </w:r>
          </w:ins>
          <w:r>
            <w:rPr>
              <w:noProof/>
            </w:rPr>
          </w:r>
          <w:r>
            <w:rPr>
              <w:noProof/>
            </w:rPr>
            <w:fldChar w:fldCharType="separate"/>
          </w:r>
          <w:r w:rsidR="00A11B19">
            <w:rPr>
              <w:noProof/>
            </w:rPr>
            <w:t>35</w:t>
          </w:r>
          <w:ins w:id="101" w:author="Brown, Evan" w:date="2013-11-06T19:09:00Z">
            <w:r>
              <w:rPr>
                <w:noProof/>
              </w:rPr>
              <w:fldChar w:fldCharType="end"/>
            </w:r>
          </w:ins>
        </w:p>
        <w:p w14:paraId="35A255FC" w14:textId="77777777" w:rsidR="00DD41A0" w:rsidRDefault="00DD41A0">
          <w:pPr>
            <w:pStyle w:val="TOC2"/>
            <w:tabs>
              <w:tab w:val="right" w:pos="8630"/>
            </w:tabs>
            <w:rPr>
              <w:ins w:id="102" w:author="Brown, Evan" w:date="2013-11-06T19:09:00Z"/>
              <w:b w:val="0"/>
              <w:smallCaps w:val="0"/>
              <w:noProof/>
              <w:sz w:val="24"/>
              <w:szCs w:val="24"/>
              <w:lang w:eastAsia="ja-JP"/>
            </w:rPr>
          </w:pPr>
          <w:ins w:id="103" w:author="Brown, Evan" w:date="2013-11-06T19:09:00Z">
            <w:r>
              <w:rPr>
                <w:noProof/>
              </w:rPr>
              <w:lastRenderedPageBreak/>
              <w:t>About The DynamoDB Users Table</w:t>
            </w:r>
            <w:r>
              <w:rPr>
                <w:noProof/>
              </w:rPr>
              <w:tab/>
            </w:r>
            <w:r>
              <w:rPr>
                <w:noProof/>
              </w:rPr>
              <w:fldChar w:fldCharType="begin"/>
            </w:r>
            <w:r>
              <w:rPr>
                <w:noProof/>
              </w:rPr>
              <w:instrText xml:space="preserve"> PAGEREF _Toc245384353 \h </w:instrText>
            </w:r>
          </w:ins>
          <w:r>
            <w:rPr>
              <w:noProof/>
            </w:rPr>
          </w:r>
          <w:r>
            <w:rPr>
              <w:noProof/>
            </w:rPr>
            <w:fldChar w:fldCharType="separate"/>
          </w:r>
          <w:r w:rsidR="00A11B19">
            <w:rPr>
              <w:noProof/>
            </w:rPr>
            <w:t>35</w:t>
          </w:r>
          <w:ins w:id="104" w:author="Brown, Evan" w:date="2013-11-06T19:09:00Z">
            <w:r>
              <w:rPr>
                <w:noProof/>
              </w:rPr>
              <w:fldChar w:fldCharType="end"/>
            </w:r>
          </w:ins>
        </w:p>
        <w:p w14:paraId="2FC980A3" w14:textId="77777777" w:rsidR="00DD41A0" w:rsidRDefault="00DD41A0">
          <w:pPr>
            <w:pStyle w:val="TOC2"/>
            <w:tabs>
              <w:tab w:val="right" w:pos="8630"/>
            </w:tabs>
            <w:rPr>
              <w:ins w:id="105" w:author="Brown, Evan" w:date="2013-11-06T19:09:00Z"/>
              <w:b w:val="0"/>
              <w:smallCaps w:val="0"/>
              <w:noProof/>
              <w:sz w:val="24"/>
              <w:szCs w:val="24"/>
              <w:lang w:eastAsia="ja-JP"/>
            </w:rPr>
          </w:pPr>
          <w:ins w:id="106" w:author="Brown, Evan" w:date="2013-11-06T19:09:00Z">
            <w:r>
              <w:rPr>
                <w:noProof/>
              </w:rPr>
              <w:t>The Challenge</w:t>
            </w:r>
            <w:r>
              <w:rPr>
                <w:noProof/>
              </w:rPr>
              <w:tab/>
            </w:r>
            <w:r>
              <w:rPr>
                <w:noProof/>
              </w:rPr>
              <w:fldChar w:fldCharType="begin"/>
            </w:r>
            <w:r>
              <w:rPr>
                <w:noProof/>
              </w:rPr>
              <w:instrText xml:space="preserve"> PAGEREF _Toc245384354 \h </w:instrText>
            </w:r>
          </w:ins>
          <w:r>
            <w:rPr>
              <w:noProof/>
            </w:rPr>
          </w:r>
          <w:r>
            <w:rPr>
              <w:noProof/>
            </w:rPr>
            <w:fldChar w:fldCharType="separate"/>
          </w:r>
          <w:r w:rsidR="00A11B19">
            <w:rPr>
              <w:noProof/>
            </w:rPr>
            <w:t>35</w:t>
          </w:r>
          <w:ins w:id="107" w:author="Brown, Evan" w:date="2013-11-06T19:09:00Z">
            <w:r>
              <w:rPr>
                <w:noProof/>
              </w:rPr>
              <w:fldChar w:fldCharType="end"/>
            </w:r>
          </w:ins>
        </w:p>
        <w:p w14:paraId="6058A9C1" w14:textId="77777777" w:rsidR="00DD41A0" w:rsidRDefault="00DD41A0">
          <w:pPr>
            <w:pStyle w:val="TOC3"/>
            <w:tabs>
              <w:tab w:val="right" w:pos="8630"/>
            </w:tabs>
            <w:rPr>
              <w:ins w:id="108" w:author="Brown, Evan" w:date="2013-11-06T19:09:00Z"/>
              <w:smallCaps w:val="0"/>
              <w:noProof/>
              <w:sz w:val="24"/>
              <w:szCs w:val="24"/>
              <w:lang w:eastAsia="ja-JP"/>
            </w:rPr>
          </w:pPr>
          <w:ins w:id="109" w:author="Brown, Evan" w:date="2013-11-06T19:09:00Z">
            <w:r>
              <w:rPr>
                <w:noProof/>
              </w:rPr>
              <w:t>Super Powers</w:t>
            </w:r>
            <w:r>
              <w:rPr>
                <w:noProof/>
              </w:rPr>
              <w:tab/>
            </w:r>
            <w:r>
              <w:rPr>
                <w:noProof/>
              </w:rPr>
              <w:fldChar w:fldCharType="begin"/>
            </w:r>
            <w:r>
              <w:rPr>
                <w:noProof/>
              </w:rPr>
              <w:instrText xml:space="preserve"> PAGEREF _Toc245384355 \h </w:instrText>
            </w:r>
          </w:ins>
          <w:r>
            <w:rPr>
              <w:noProof/>
            </w:rPr>
          </w:r>
          <w:r>
            <w:rPr>
              <w:noProof/>
            </w:rPr>
            <w:fldChar w:fldCharType="separate"/>
          </w:r>
          <w:r w:rsidR="00A11B19">
            <w:rPr>
              <w:noProof/>
            </w:rPr>
            <w:t>35</w:t>
          </w:r>
          <w:ins w:id="110" w:author="Brown, Evan" w:date="2013-11-06T19:09:00Z">
            <w:r>
              <w:rPr>
                <w:noProof/>
              </w:rPr>
              <w:fldChar w:fldCharType="end"/>
            </w:r>
          </w:ins>
        </w:p>
        <w:p w14:paraId="44754853" w14:textId="77777777" w:rsidR="00DD41A0" w:rsidRDefault="00DD41A0">
          <w:pPr>
            <w:pStyle w:val="TOC3"/>
            <w:tabs>
              <w:tab w:val="right" w:pos="8630"/>
            </w:tabs>
            <w:rPr>
              <w:ins w:id="111" w:author="Brown, Evan" w:date="2013-11-06T19:09:00Z"/>
              <w:smallCaps w:val="0"/>
              <w:noProof/>
              <w:sz w:val="24"/>
              <w:szCs w:val="24"/>
              <w:lang w:eastAsia="ja-JP"/>
            </w:rPr>
          </w:pPr>
          <w:ins w:id="112" w:author="Brown, Evan" w:date="2013-11-06T19:09:00Z">
            <w:r>
              <w:rPr>
                <w:noProof/>
              </w:rPr>
              <w:t>Resources</w:t>
            </w:r>
            <w:r>
              <w:rPr>
                <w:noProof/>
              </w:rPr>
              <w:tab/>
            </w:r>
            <w:r>
              <w:rPr>
                <w:noProof/>
              </w:rPr>
              <w:fldChar w:fldCharType="begin"/>
            </w:r>
            <w:r>
              <w:rPr>
                <w:noProof/>
              </w:rPr>
              <w:instrText xml:space="preserve"> PAGEREF _Toc245384356 \h </w:instrText>
            </w:r>
          </w:ins>
          <w:r>
            <w:rPr>
              <w:noProof/>
            </w:rPr>
          </w:r>
          <w:r>
            <w:rPr>
              <w:noProof/>
            </w:rPr>
            <w:fldChar w:fldCharType="separate"/>
          </w:r>
          <w:r w:rsidR="00A11B19">
            <w:rPr>
              <w:noProof/>
            </w:rPr>
            <w:t>35</w:t>
          </w:r>
          <w:ins w:id="113" w:author="Brown, Evan" w:date="2013-11-06T19:09:00Z">
            <w:r>
              <w:rPr>
                <w:noProof/>
              </w:rPr>
              <w:fldChar w:fldCharType="end"/>
            </w:r>
          </w:ins>
        </w:p>
        <w:p w14:paraId="6264719D" w14:textId="77777777" w:rsidR="00DD41A0" w:rsidRDefault="00DD41A0">
          <w:pPr>
            <w:pStyle w:val="TOC3"/>
            <w:tabs>
              <w:tab w:val="right" w:pos="8630"/>
            </w:tabs>
            <w:rPr>
              <w:ins w:id="114" w:author="Brown, Evan" w:date="2013-11-06T19:09:00Z"/>
              <w:smallCaps w:val="0"/>
              <w:noProof/>
              <w:sz w:val="24"/>
              <w:szCs w:val="24"/>
              <w:lang w:eastAsia="ja-JP"/>
            </w:rPr>
          </w:pPr>
          <w:ins w:id="115" w:author="Brown, Evan" w:date="2013-11-06T19:09:00Z">
            <w:r>
              <w:rPr>
                <w:noProof/>
              </w:rPr>
              <w:t>Is It Working?</w:t>
            </w:r>
            <w:r>
              <w:rPr>
                <w:noProof/>
              </w:rPr>
              <w:tab/>
            </w:r>
            <w:r>
              <w:rPr>
                <w:noProof/>
              </w:rPr>
              <w:fldChar w:fldCharType="begin"/>
            </w:r>
            <w:r>
              <w:rPr>
                <w:noProof/>
              </w:rPr>
              <w:instrText xml:space="preserve"> PAGEREF _Toc245384357 \h </w:instrText>
            </w:r>
          </w:ins>
          <w:r>
            <w:rPr>
              <w:noProof/>
            </w:rPr>
          </w:r>
          <w:r>
            <w:rPr>
              <w:noProof/>
            </w:rPr>
            <w:fldChar w:fldCharType="separate"/>
          </w:r>
          <w:r w:rsidR="00A11B19">
            <w:rPr>
              <w:noProof/>
            </w:rPr>
            <w:t>35</w:t>
          </w:r>
          <w:ins w:id="116" w:author="Brown, Evan" w:date="2013-11-06T19:09:00Z">
            <w:r>
              <w:rPr>
                <w:noProof/>
              </w:rPr>
              <w:fldChar w:fldCharType="end"/>
            </w:r>
          </w:ins>
        </w:p>
        <w:p w14:paraId="42678F98" w14:textId="77777777" w:rsidR="00DD41A0" w:rsidRDefault="00DD41A0">
          <w:pPr>
            <w:pStyle w:val="TOC3"/>
            <w:tabs>
              <w:tab w:val="right" w:pos="8630"/>
            </w:tabs>
            <w:rPr>
              <w:ins w:id="117" w:author="Brown, Evan" w:date="2013-11-06T19:09:00Z"/>
              <w:smallCaps w:val="0"/>
              <w:noProof/>
              <w:sz w:val="24"/>
              <w:szCs w:val="24"/>
              <w:lang w:eastAsia="ja-JP"/>
            </w:rPr>
          </w:pPr>
          <w:ins w:id="118" w:author="Brown, Evan" w:date="2013-11-06T19:09:00Z">
            <w:r>
              <w:rPr>
                <w:noProof/>
              </w:rPr>
              <w:t>If You Get Stuck</w:t>
            </w:r>
            <w:r>
              <w:rPr>
                <w:noProof/>
              </w:rPr>
              <w:tab/>
            </w:r>
            <w:r>
              <w:rPr>
                <w:noProof/>
              </w:rPr>
              <w:fldChar w:fldCharType="begin"/>
            </w:r>
            <w:r>
              <w:rPr>
                <w:noProof/>
              </w:rPr>
              <w:instrText xml:space="preserve"> PAGEREF _Toc245384358 \h </w:instrText>
            </w:r>
          </w:ins>
          <w:r>
            <w:rPr>
              <w:noProof/>
            </w:rPr>
          </w:r>
          <w:r>
            <w:rPr>
              <w:noProof/>
            </w:rPr>
            <w:fldChar w:fldCharType="separate"/>
          </w:r>
          <w:r w:rsidR="00A11B19">
            <w:rPr>
              <w:noProof/>
            </w:rPr>
            <w:t>35</w:t>
          </w:r>
          <w:ins w:id="119" w:author="Brown, Evan" w:date="2013-11-06T19:09:00Z">
            <w:r>
              <w:rPr>
                <w:noProof/>
              </w:rPr>
              <w:fldChar w:fldCharType="end"/>
            </w:r>
          </w:ins>
        </w:p>
        <w:p w14:paraId="19FC81DA" w14:textId="77777777" w:rsidR="00DD41A0" w:rsidRDefault="00DD41A0">
          <w:pPr>
            <w:pStyle w:val="TOC1"/>
            <w:rPr>
              <w:ins w:id="120" w:author="Brown, Evan" w:date="2013-11-06T19:09:00Z"/>
              <w:b w:val="0"/>
              <w:caps w:val="0"/>
              <w:noProof/>
              <w:sz w:val="24"/>
              <w:szCs w:val="24"/>
              <w:u w:val="none"/>
              <w:lang w:eastAsia="ja-JP"/>
            </w:rPr>
          </w:pPr>
          <w:ins w:id="121" w:author="Brown, Evan" w:date="2013-11-06T19:09:00Z">
            <w:r>
              <w:rPr>
                <w:noProof/>
              </w:rPr>
              <w:t>Challenge: RDS, Read Replicas, and Connection Strings</w:t>
            </w:r>
            <w:r>
              <w:rPr>
                <w:noProof/>
              </w:rPr>
              <w:tab/>
            </w:r>
            <w:r>
              <w:rPr>
                <w:noProof/>
              </w:rPr>
              <w:fldChar w:fldCharType="begin"/>
            </w:r>
            <w:r>
              <w:rPr>
                <w:noProof/>
              </w:rPr>
              <w:instrText xml:space="preserve"> PAGEREF _Toc245384359 \h </w:instrText>
            </w:r>
          </w:ins>
          <w:r>
            <w:rPr>
              <w:noProof/>
            </w:rPr>
          </w:r>
          <w:r>
            <w:rPr>
              <w:noProof/>
            </w:rPr>
            <w:fldChar w:fldCharType="separate"/>
          </w:r>
          <w:r w:rsidR="00A11B19">
            <w:rPr>
              <w:noProof/>
            </w:rPr>
            <w:t>36</w:t>
          </w:r>
          <w:ins w:id="122" w:author="Brown, Evan" w:date="2013-11-06T19:09:00Z">
            <w:r>
              <w:rPr>
                <w:noProof/>
              </w:rPr>
              <w:fldChar w:fldCharType="end"/>
            </w:r>
          </w:ins>
        </w:p>
        <w:p w14:paraId="070E548D" w14:textId="77777777" w:rsidR="00DD41A0" w:rsidRDefault="00DD41A0">
          <w:pPr>
            <w:pStyle w:val="TOC2"/>
            <w:tabs>
              <w:tab w:val="right" w:pos="8630"/>
            </w:tabs>
            <w:rPr>
              <w:ins w:id="123" w:author="Brown, Evan" w:date="2013-11-06T19:09:00Z"/>
              <w:b w:val="0"/>
              <w:smallCaps w:val="0"/>
              <w:noProof/>
              <w:sz w:val="24"/>
              <w:szCs w:val="24"/>
              <w:lang w:eastAsia="ja-JP"/>
            </w:rPr>
          </w:pPr>
          <w:ins w:id="124" w:author="Brown, Evan" w:date="2013-11-06T19:09:00Z">
            <w:r>
              <w:rPr>
                <w:noProof/>
              </w:rPr>
              <w:t>The Challenge</w:t>
            </w:r>
            <w:r>
              <w:rPr>
                <w:noProof/>
              </w:rPr>
              <w:tab/>
            </w:r>
            <w:r>
              <w:rPr>
                <w:noProof/>
              </w:rPr>
              <w:fldChar w:fldCharType="begin"/>
            </w:r>
            <w:r>
              <w:rPr>
                <w:noProof/>
              </w:rPr>
              <w:instrText xml:space="preserve"> PAGEREF _Toc245384360 \h </w:instrText>
            </w:r>
          </w:ins>
          <w:r>
            <w:rPr>
              <w:noProof/>
            </w:rPr>
          </w:r>
          <w:r>
            <w:rPr>
              <w:noProof/>
            </w:rPr>
            <w:fldChar w:fldCharType="separate"/>
          </w:r>
          <w:r w:rsidR="00A11B19">
            <w:rPr>
              <w:noProof/>
            </w:rPr>
            <w:t>36</w:t>
          </w:r>
          <w:ins w:id="125" w:author="Brown, Evan" w:date="2013-11-06T19:09:00Z">
            <w:r>
              <w:rPr>
                <w:noProof/>
              </w:rPr>
              <w:fldChar w:fldCharType="end"/>
            </w:r>
          </w:ins>
        </w:p>
        <w:p w14:paraId="4BCE5C38" w14:textId="77777777" w:rsidR="00DD41A0" w:rsidRDefault="00DD41A0">
          <w:pPr>
            <w:pStyle w:val="TOC3"/>
            <w:tabs>
              <w:tab w:val="right" w:pos="8630"/>
            </w:tabs>
            <w:rPr>
              <w:ins w:id="126" w:author="Brown, Evan" w:date="2013-11-06T19:09:00Z"/>
              <w:smallCaps w:val="0"/>
              <w:noProof/>
              <w:sz w:val="24"/>
              <w:szCs w:val="24"/>
              <w:lang w:eastAsia="ja-JP"/>
            </w:rPr>
          </w:pPr>
          <w:ins w:id="127" w:author="Brown, Evan" w:date="2013-11-06T19:09:00Z">
            <w:r>
              <w:rPr>
                <w:noProof/>
              </w:rPr>
              <w:t>Important Considerations</w:t>
            </w:r>
            <w:r>
              <w:rPr>
                <w:noProof/>
              </w:rPr>
              <w:tab/>
            </w:r>
            <w:r>
              <w:rPr>
                <w:noProof/>
              </w:rPr>
              <w:fldChar w:fldCharType="begin"/>
            </w:r>
            <w:r>
              <w:rPr>
                <w:noProof/>
              </w:rPr>
              <w:instrText xml:space="preserve"> PAGEREF _Toc245384361 \h </w:instrText>
            </w:r>
          </w:ins>
          <w:r>
            <w:rPr>
              <w:noProof/>
            </w:rPr>
          </w:r>
          <w:r>
            <w:rPr>
              <w:noProof/>
            </w:rPr>
            <w:fldChar w:fldCharType="separate"/>
          </w:r>
          <w:r w:rsidR="00A11B19">
            <w:rPr>
              <w:noProof/>
            </w:rPr>
            <w:t>36</w:t>
          </w:r>
          <w:ins w:id="128" w:author="Brown, Evan" w:date="2013-11-06T19:09:00Z">
            <w:r>
              <w:rPr>
                <w:noProof/>
              </w:rPr>
              <w:fldChar w:fldCharType="end"/>
            </w:r>
          </w:ins>
        </w:p>
        <w:p w14:paraId="46B4B69F" w14:textId="77777777" w:rsidR="00DD41A0" w:rsidRDefault="00DD41A0">
          <w:pPr>
            <w:pStyle w:val="TOC3"/>
            <w:tabs>
              <w:tab w:val="right" w:pos="8630"/>
            </w:tabs>
            <w:rPr>
              <w:ins w:id="129" w:author="Brown, Evan" w:date="2013-11-06T19:09:00Z"/>
              <w:smallCaps w:val="0"/>
              <w:noProof/>
              <w:sz w:val="24"/>
              <w:szCs w:val="24"/>
              <w:lang w:eastAsia="ja-JP"/>
            </w:rPr>
          </w:pPr>
          <w:ins w:id="130" w:author="Brown, Evan" w:date="2013-11-06T19:09:00Z">
            <w:r>
              <w:rPr>
                <w:noProof/>
              </w:rPr>
              <w:t>Super Powers</w:t>
            </w:r>
            <w:r>
              <w:rPr>
                <w:noProof/>
              </w:rPr>
              <w:tab/>
            </w:r>
            <w:r>
              <w:rPr>
                <w:noProof/>
              </w:rPr>
              <w:fldChar w:fldCharType="begin"/>
            </w:r>
            <w:r>
              <w:rPr>
                <w:noProof/>
              </w:rPr>
              <w:instrText xml:space="preserve"> PAGEREF _Toc245384362 \h </w:instrText>
            </w:r>
          </w:ins>
          <w:r>
            <w:rPr>
              <w:noProof/>
            </w:rPr>
          </w:r>
          <w:r>
            <w:rPr>
              <w:noProof/>
            </w:rPr>
            <w:fldChar w:fldCharType="separate"/>
          </w:r>
          <w:r w:rsidR="00A11B19">
            <w:rPr>
              <w:noProof/>
            </w:rPr>
            <w:t>36</w:t>
          </w:r>
          <w:ins w:id="131" w:author="Brown, Evan" w:date="2013-11-06T19:09:00Z">
            <w:r>
              <w:rPr>
                <w:noProof/>
              </w:rPr>
              <w:fldChar w:fldCharType="end"/>
            </w:r>
          </w:ins>
        </w:p>
        <w:p w14:paraId="1DCEC948" w14:textId="77777777" w:rsidR="00DD41A0" w:rsidRDefault="00DD41A0">
          <w:pPr>
            <w:pStyle w:val="TOC3"/>
            <w:tabs>
              <w:tab w:val="right" w:pos="8630"/>
            </w:tabs>
            <w:rPr>
              <w:ins w:id="132" w:author="Brown, Evan" w:date="2013-11-06T19:09:00Z"/>
              <w:smallCaps w:val="0"/>
              <w:noProof/>
              <w:sz w:val="24"/>
              <w:szCs w:val="24"/>
              <w:lang w:eastAsia="ja-JP"/>
            </w:rPr>
          </w:pPr>
          <w:ins w:id="133" w:author="Brown, Evan" w:date="2013-11-06T19:09:00Z">
            <w:r>
              <w:rPr>
                <w:noProof/>
              </w:rPr>
              <w:t>Resources</w:t>
            </w:r>
            <w:r>
              <w:rPr>
                <w:noProof/>
              </w:rPr>
              <w:tab/>
            </w:r>
            <w:r>
              <w:rPr>
                <w:noProof/>
              </w:rPr>
              <w:fldChar w:fldCharType="begin"/>
            </w:r>
            <w:r>
              <w:rPr>
                <w:noProof/>
              </w:rPr>
              <w:instrText xml:space="preserve"> PAGEREF _Toc245384363 \h </w:instrText>
            </w:r>
          </w:ins>
          <w:r>
            <w:rPr>
              <w:noProof/>
            </w:rPr>
          </w:r>
          <w:r>
            <w:rPr>
              <w:noProof/>
            </w:rPr>
            <w:fldChar w:fldCharType="separate"/>
          </w:r>
          <w:r w:rsidR="00A11B19">
            <w:rPr>
              <w:noProof/>
            </w:rPr>
            <w:t>36</w:t>
          </w:r>
          <w:ins w:id="134" w:author="Brown, Evan" w:date="2013-11-06T19:09:00Z">
            <w:r>
              <w:rPr>
                <w:noProof/>
              </w:rPr>
              <w:fldChar w:fldCharType="end"/>
            </w:r>
          </w:ins>
        </w:p>
        <w:p w14:paraId="210C88A1" w14:textId="77777777" w:rsidR="00DD41A0" w:rsidRDefault="00DD41A0">
          <w:pPr>
            <w:pStyle w:val="TOC3"/>
            <w:tabs>
              <w:tab w:val="right" w:pos="8630"/>
            </w:tabs>
            <w:rPr>
              <w:ins w:id="135" w:author="Brown, Evan" w:date="2013-11-06T19:09:00Z"/>
              <w:smallCaps w:val="0"/>
              <w:noProof/>
              <w:sz w:val="24"/>
              <w:szCs w:val="24"/>
              <w:lang w:eastAsia="ja-JP"/>
            </w:rPr>
          </w:pPr>
          <w:ins w:id="136" w:author="Brown, Evan" w:date="2013-11-06T19:09:00Z">
            <w:r>
              <w:rPr>
                <w:noProof/>
              </w:rPr>
              <w:t>Is It Working?</w:t>
            </w:r>
            <w:r>
              <w:rPr>
                <w:noProof/>
              </w:rPr>
              <w:tab/>
            </w:r>
            <w:r>
              <w:rPr>
                <w:noProof/>
              </w:rPr>
              <w:fldChar w:fldCharType="begin"/>
            </w:r>
            <w:r>
              <w:rPr>
                <w:noProof/>
              </w:rPr>
              <w:instrText xml:space="preserve"> PAGEREF _Toc245384364 \h </w:instrText>
            </w:r>
          </w:ins>
          <w:r>
            <w:rPr>
              <w:noProof/>
            </w:rPr>
          </w:r>
          <w:r>
            <w:rPr>
              <w:noProof/>
            </w:rPr>
            <w:fldChar w:fldCharType="separate"/>
          </w:r>
          <w:r w:rsidR="00A11B19">
            <w:rPr>
              <w:noProof/>
            </w:rPr>
            <w:t>36</w:t>
          </w:r>
          <w:ins w:id="137" w:author="Brown, Evan" w:date="2013-11-06T19:09:00Z">
            <w:r>
              <w:rPr>
                <w:noProof/>
              </w:rPr>
              <w:fldChar w:fldCharType="end"/>
            </w:r>
          </w:ins>
        </w:p>
        <w:p w14:paraId="78E2482D" w14:textId="77777777" w:rsidR="00DD41A0" w:rsidRDefault="00DD41A0">
          <w:pPr>
            <w:pStyle w:val="TOC3"/>
            <w:tabs>
              <w:tab w:val="right" w:pos="8630"/>
            </w:tabs>
            <w:rPr>
              <w:ins w:id="138" w:author="Brown, Evan" w:date="2013-11-06T19:09:00Z"/>
              <w:smallCaps w:val="0"/>
              <w:noProof/>
              <w:sz w:val="24"/>
              <w:szCs w:val="24"/>
              <w:lang w:eastAsia="ja-JP"/>
            </w:rPr>
          </w:pPr>
          <w:ins w:id="139" w:author="Brown, Evan" w:date="2013-11-06T19:09:00Z">
            <w:r>
              <w:rPr>
                <w:noProof/>
              </w:rPr>
              <w:t>If You Get Stuck</w:t>
            </w:r>
            <w:r>
              <w:rPr>
                <w:noProof/>
              </w:rPr>
              <w:tab/>
            </w:r>
            <w:r>
              <w:rPr>
                <w:noProof/>
              </w:rPr>
              <w:fldChar w:fldCharType="begin"/>
            </w:r>
            <w:r>
              <w:rPr>
                <w:noProof/>
              </w:rPr>
              <w:instrText xml:space="preserve"> PAGEREF _Toc245384365 \h </w:instrText>
            </w:r>
          </w:ins>
          <w:r>
            <w:rPr>
              <w:noProof/>
            </w:rPr>
          </w:r>
          <w:r>
            <w:rPr>
              <w:noProof/>
            </w:rPr>
            <w:fldChar w:fldCharType="separate"/>
          </w:r>
          <w:r w:rsidR="00A11B19">
            <w:rPr>
              <w:noProof/>
            </w:rPr>
            <w:t>37</w:t>
          </w:r>
          <w:ins w:id="140" w:author="Brown, Evan" w:date="2013-11-06T19:09:00Z">
            <w:r>
              <w:rPr>
                <w:noProof/>
              </w:rPr>
              <w:fldChar w:fldCharType="end"/>
            </w:r>
          </w:ins>
        </w:p>
        <w:p w14:paraId="1BF7CF53" w14:textId="77777777" w:rsidR="00DD41A0" w:rsidRDefault="00DD41A0">
          <w:pPr>
            <w:pStyle w:val="TOC2"/>
            <w:tabs>
              <w:tab w:val="right" w:pos="8630"/>
            </w:tabs>
            <w:rPr>
              <w:ins w:id="141" w:author="Brown, Evan" w:date="2013-11-06T19:09:00Z"/>
              <w:b w:val="0"/>
              <w:smallCaps w:val="0"/>
              <w:noProof/>
              <w:sz w:val="24"/>
              <w:szCs w:val="24"/>
              <w:lang w:eastAsia="ja-JP"/>
            </w:rPr>
          </w:pPr>
          <w:ins w:id="142" w:author="Brown, Evan" w:date="2013-11-06T19:09:00Z">
            <w:r>
              <w:rPr>
                <w:noProof/>
              </w:rPr>
              <w:t>Detail Detour</w:t>
            </w:r>
            <w:r>
              <w:rPr>
                <w:noProof/>
              </w:rPr>
              <w:tab/>
            </w:r>
            <w:r>
              <w:rPr>
                <w:noProof/>
              </w:rPr>
              <w:fldChar w:fldCharType="begin"/>
            </w:r>
            <w:r>
              <w:rPr>
                <w:noProof/>
              </w:rPr>
              <w:instrText xml:space="preserve"> PAGEREF _Toc245384366 \h </w:instrText>
            </w:r>
          </w:ins>
          <w:r>
            <w:rPr>
              <w:noProof/>
            </w:rPr>
          </w:r>
          <w:r>
            <w:rPr>
              <w:noProof/>
            </w:rPr>
            <w:fldChar w:fldCharType="separate"/>
          </w:r>
          <w:r w:rsidR="00A11B19">
            <w:rPr>
              <w:noProof/>
            </w:rPr>
            <w:t>37</w:t>
          </w:r>
          <w:ins w:id="143" w:author="Brown, Evan" w:date="2013-11-06T19:09:00Z">
            <w:r>
              <w:rPr>
                <w:noProof/>
              </w:rPr>
              <w:fldChar w:fldCharType="end"/>
            </w:r>
          </w:ins>
        </w:p>
        <w:p w14:paraId="0CD96910" w14:textId="77777777" w:rsidR="00DD41A0" w:rsidRDefault="00DD41A0">
          <w:pPr>
            <w:pStyle w:val="TOC1"/>
            <w:rPr>
              <w:ins w:id="144" w:author="Brown, Evan" w:date="2013-11-06T19:09:00Z"/>
              <w:b w:val="0"/>
              <w:caps w:val="0"/>
              <w:noProof/>
              <w:sz w:val="24"/>
              <w:szCs w:val="24"/>
              <w:u w:val="none"/>
              <w:lang w:eastAsia="ja-JP"/>
            </w:rPr>
          </w:pPr>
          <w:ins w:id="145" w:author="Brown, Evan" w:date="2013-11-06T19:09:00Z">
            <w:r>
              <w:rPr>
                <w:noProof/>
              </w:rPr>
              <w:t>Challenge: S3 for Profile Pictures</w:t>
            </w:r>
            <w:r>
              <w:rPr>
                <w:noProof/>
              </w:rPr>
              <w:tab/>
            </w:r>
            <w:r>
              <w:rPr>
                <w:noProof/>
              </w:rPr>
              <w:fldChar w:fldCharType="begin"/>
            </w:r>
            <w:r>
              <w:rPr>
                <w:noProof/>
              </w:rPr>
              <w:instrText xml:space="preserve"> PAGEREF _Toc245384367 \h </w:instrText>
            </w:r>
          </w:ins>
          <w:r>
            <w:rPr>
              <w:noProof/>
            </w:rPr>
          </w:r>
          <w:r>
            <w:rPr>
              <w:noProof/>
            </w:rPr>
            <w:fldChar w:fldCharType="separate"/>
          </w:r>
          <w:r w:rsidR="00A11B19">
            <w:rPr>
              <w:noProof/>
            </w:rPr>
            <w:t>38</w:t>
          </w:r>
          <w:ins w:id="146" w:author="Brown, Evan" w:date="2013-11-06T19:09:00Z">
            <w:r>
              <w:rPr>
                <w:noProof/>
              </w:rPr>
              <w:fldChar w:fldCharType="end"/>
            </w:r>
          </w:ins>
        </w:p>
        <w:p w14:paraId="0BA05059" w14:textId="77777777" w:rsidR="00DD41A0" w:rsidRDefault="00DD41A0">
          <w:pPr>
            <w:pStyle w:val="TOC2"/>
            <w:tabs>
              <w:tab w:val="right" w:pos="8630"/>
            </w:tabs>
            <w:rPr>
              <w:ins w:id="147" w:author="Brown, Evan" w:date="2013-11-06T19:09:00Z"/>
              <w:b w:val="0"/>
              <w:smallCaps w:val="0"/>
              <w:noProof/>
              <w:sz w:val="24"/>
              <w:szCs w:val="24"/>
              <w:lang w:eastAsia="ja-JP"/>
            </w:rPr>
          </w:pPr>
          <w:ins w:id="148" w:author="Brown, Evan" w:date="2013-11-06T19:09:00Z">
            <w:r>
              <w:rPr>
                <w:noProof/>
              </w:rPr>
              <w:t>The Challenge</w:t>
            </w:r>
            <w:r>
              <w:rPr>
                <w:noProof/>
              </w:rPr>
              <w:tab/>
            </w:r>
            <w:r>
              <w:rPr>
                <w:noProof/>
              </w:rPr>
              <w:fldChar w:fldCharType="begin"/>
            </w:r>
            <w:r>
              <w:rPr>
                <w:noProof/>
              </w:rPr>
              <w:instrText xml:space="preserve"> PAGEREF _Toc245384368 \h </w:instrText>
            </w:r>
          </w:ins>
          <w:r>
            <w:rPr>
              <w:noProof/>
            </w:rPr>
          </w:r>
          <w:r>
            <w:rPr>
              <w:noProof/>
            </w:rPr>
            <w:fldChar w:fldCharType="separate"/>
          </w:r>
          <w:r w:rsidR="00A11B19">
            <w:rPr>
              <w:noProof/>
            </w:rPr>
            <w:t>38</w:t>
          </w:r>
          <w:ins w:id="149" w:author="Brown, Evan" w:date="2013-11-06T19:09:00Z">
            <w:r>
              <w:rPr>
                <w:noProof/>
              </w:rPr>
              <w:fldChar w:fldCharType="end"/>
            </w:r>
          </w:ins>
        </w:p>
        <w:p w14:paraId="20372F64" w14:textId="77777777" w:rsidR="00DD41A0" w:rsidRDefault="00DD41A0">
          <w:pPr>
            <w:pStyle w:val="TOC3"/>
            <w:tabs>
              <w:tab w:val="right" w:pos="8630"/>
            </w:tabs>
            <w:rPr>
              <w:ins w:id="150" w:author="Brown, Evan" w:date="2013-11-06T19:09:00Z"/>
              <w:smallCaps w:val="0"/>
              <w:noProof/>
              <w:sz w:val="24"/>
              <w:szCs w:val="24"/>
              <w:lang w:eastAsia="ja-JP"/>
            </w:rPr>
          </w:pPr>
          <w:ins w:id="151" w:author="Brown, Evan" w:date="2013-11-06T19:09:00Z">
            <w:r>
              <w:rPr>
                <w:noProof/>
              </w:rPr>
              <w:t>Important Considerations</w:t>
            </w:r>
            <w:r>
              <w:rPr>
                <w:noProof/>
              </w:rPr>
              <w:tab/>
            </w:r>
            <w:r>
              <w:rPr>
                <w:noProof/>
              </w:rPr>
              <w:fldChar w:fldCharType="begin"/>
            </w:r>
            <w:r>
              <w:rPr>
                <w:noProof/>
              </w:rPr>
              <w:instrText xml:space="preserve"> PAGEREF _Toc245384369 \h </w:instrText>
            </w:r>
          </w:ins>
          <w:r>
            <w:rPr>
              <w:noProof/>
            </w:rPr>
          </w:r>
          <w:r>
            <w:rPr>
              <w:noProof/>
            </w:rPr>
            <w:fldChar w:fldCharType="separate"/>
          </w:r>
          <w:r w:rsidR="00A11B19">
            <w:rPr>
              <w:noProof/>
            </w:rPr>
            <w:t>38</w:t>
          </w:r>
          <w:ins w:id="152" w:author="Brown, Evan" w:date="2013-11-06T19:09:00Z">
            <w:r>
              <w:rPr>
                <w:noProof/>
              </w:rPr>
              <w:fldChar w:fldCharType="end"/>
            </w:r>
          </w:ins>
        </w:p>
        <w:p w14:paraId="0021C6A1" w14:textId="77777777" w:rsidR="00DD41A0" w:rsidRDefault="00DD41A0">
          <w:pPr>
            <w:pStyle w:val="TOC3"/>
            <w:tabs>
              <w:tab w:val="right" w:pos="8630"/>
            </w:tabs>
            <w:rPr>
              <w:ins w:id="153" w:author="Brown, Evan" w:date="2013-11-06T19:09:00Z"/>
              <w:smallCaps w:val="0"/>
              <w:noProof/>
              <w:sz w:val="24"/>
              <w:szCs w:val="24"/>
              <w:lang w:eastAsia="ja-JP"/>
            </w:rPr>
          </w:pPr>
          <w:ins w:id="154" w:author="Brown, Evan" w:date="2013-11-06T19:09:00Z">
            <w:r>
              <w:rPr>
                <w:noProof/>
              </w:rPr>
              <w:t>Super Powers</w:t>
            </w:r>
            <w:r>
              <w:rPr>
                <w:noProof/>
              </w:rPr>
              <w:tab/>
            </w:r>
            <w:r>
              <w:rPr>
                <w:noProof/>
              </w:rPr>
              <w:fldChar w:fldCharType="begin"/>
            </w:r>
            <w:r>
              <w:rPr>
                <w:noProof/>
              </w:rPr>
              <w:instrText xml:space="preserve"> PAGEREF _Toc245384370 \h </w:instrText>
            </w:r>
          </w:ins>
          <w:r>
            <w:rPr>
              <w:noProof/>
            </w:rPr>
          </w:r>
          <w:r>
            <w:rPr>
              <w:noProof/>
            </w:rPr>
            <w:fldChar w:fldCharType="separate"/>
          </w:r>
          <w:r w:rsidR="00A11B19">
            <w:rPr>
              <w:noProof/>
            </w:rPr>
            <w:t>38</w:t>
          </w:r>
          <w:ins w:id="155" w:author="Brown, Evan" w:date="2013-11-06T19:09:00Z">
            <w:r>
              <w:rPr>
                <w:noProof/>
              </w:rPr>
              <w:fldChar w:fldCharType="end"/>
            </w:r>
          </w:ins>
        </w:p>
        <w:p w14:paraId="2ACDC3EA" w14:textId="77777777" w:rsidR="00DD41A0" w:rsidRDefault="00DD41A0">
          <w:pPr>
            <w:pStyle w:val="TOC3"/>
            <w:tabs>
              <w:tab w:val="right" w:pos="8630"/>
            </w:tabs>
            <w:rPr>
              <w:ins w:id="156" w:author="Brown, Evan" w:date="2013-11-06T19:09:00Z"/>
              <w:smallCaps w:val="0"/>
              <w:noProof/>
              <w:sz w:val="24"/>
              <w:szCs w:val="24"/>
              <w:lang w:eastAsia="ja-JP"/>
            </w:rPr>
          </w:pPr>
          <w:ins w:id="157" w:author="Brown, Evan" w:date="2013-11-06T19:09:00Z">
            <w:r>
              <w:rPr>
                <w:noProof/>
              </w:rPr>
              <w:t>Resources</w:t>
            </w:r>
            <w:r>
              <w:rPr>
                <w:noProof/>
              </w:rPr>
              <w:tab/>
            </w:r>
            <w:r>
              <w:rPr>
                <w:noProof/>
              </w:rPr>
              <w:fldChar w:fldCharType="begin"/>
            </w:r>
            <w:r>
              <w:rPr>
                <w:noProof/>
              </w:rPr>
              <w:instrText xml:space="preserve"> PAGEREF _Toc245384371 \h </w:instrText>
            </w:r>
          </w:ins>
          <w:r>
            <w:rPr>
              <w:noProof/>
            </w:rPr>
          </w:r>
          <w:r>
            <w:rPr>
              <w:noProof/>
            </w:rPr>
            <w:fldChar w:fldCharType="separate"/>
          </w:r>
          <w:r w:rsidR="00A11B19">
            <w:rPr>
              <w:noProof/>
            </w:rPr>
            <w:t>38</w:t>
          </w:r>
          <w:ins w:id="158" w:author="Brown, Evan" w:date="2013-11-06T19:09:00Z">
            <w:r>
              <w:rPr>
                <w:noProof/>
              </w:rPr>
              <w:fldChar w:fldCharType="end"/>
            </w:r>
          </w:ins>
        </w:p>
        <w:p w14:paraId="32E1AF0B" w14:textId="77777777" w:rsidR="00DD41A0" w:rsidRDefault="00DD41A0">
          <w:pPr>
            <w:pStyle w:val="TOC3"/>
            <w:tabs>
              <w:tab w:val="right" w:pos="8630"/>
            </w:tabs>
            <w:rPr>
              <w:ins w:id="159" w:author="Brown, Evan" w:date="2013-11-06T19:09:00Z"/>
              <w:smallCaps w:val="0"/>
              <w:noProof/>
              <w:sz w:val="24"/>
              <w:szCs w:val="24"/>
              <w:lang w:eastAsia="ja-JP"/>
            </w:rPr>
          </w:pPr>
          <w:ins w:id="160" w:author="Brown, Evan" w:date="2013-11-06T19:09:00Z">
            <w:r>
              <w:rPr>
                <w:noProof/>
              </w:rPr>
              <w:t>Is It Working?</w:t>
            </w:r>
            <w:r>
              <w:rPr>
                <w:noProof/>
              </w:rPr>
              <w:tab/>
            </w:r>
            <w:r>
              <w:rPr>
                <w:noProof/>
              </w:rPr>
              <w:fldChar w:fldCharType="begin"/>
            </w:r>
            <w:r>
              <w:rPr>
                <w:noProof/>
              </w:rPr>
              <w:instrText xml:space="preserve"> PAGEREF _Toc245384372 \h </w:instrText>
            </w:r>
          </w:ins>
          <w:r>
            <w:rPr>
              <w:noProof/>
            </w:rPr>
          </w:r>
          <w:r>
            <w:rPr>
              <w:noProof/>
            </w:rPr>
            <w:fldChar w:fldCharType="separate"/>
          </w:r>
          <w:r w:rsidR="00A11B19">
            <w:rPr>
              <w:noProof/>
            </w:rPr>
            <w:t>39</w:t>
          </w:r>
          <w:ins w:id="161" w:author="Brown, Evan" w:date="2013-11-06T19:09:00Z">
            <w:r>
              <w:rPr>
                <w:noProof/>
              </w:rPr>
              <w:fldChar w:fldCharType="end"/>
            </w:r>
          </w:ins>
        </w:p>
        <w:p w14:paraId="1705025B" w14:textId="77777777" w:rsidR="00DD41A0" w:rsidRDefault="00DD41A0">
          <w:pPr>
            <w:pStyle w:val="TOC3"/>
            <w:tabs>
              <w:tab w:val="right" w:pos="8630"/>
            </w:tabs>
            <w:rPr>
              <w:ins w:id="162" w:author="Brown, Evan" w:date="2013-11-06T19:09:00Z"/>
              <w:smallCaps w:val="0"/>
              <w:noProof/>
              <w:sz w:val="24"/>
              <w:szCs w:val="24"/>
              <w:lang w:eastAsia="ja-JP"/>
            </w:rPr>
          </w:pPr>
          <w:ins w:id="163" w:author="Brown, Evan" w:date="2013-11-06T19:09:00Z">
            <w:r>
              <w:rPr>
                <w:noProof/>
              </w:rPr>
              <w:t>If You Get Stuck</w:t>
            </w:r>
            <w:r>
              <w:rPr>
                <w:noProof/>
              </w:rPr>
              <w:tab/>
            </w:r>
            <w:r>
              <w:rPr>
                <w:noProof/>
              </w:rPr>
              <w:fldChar w:fldCharType="begin"/>
            </w:r>
            <w:r>
              <w:rPr>
                <w:noProof/>
              </w:rPr>
              <w:instrText xml:space="preserve"> PAGEREF _Toc245384373 \h </w:instrText>
            </w:r>
          </w:ins>
          <w:r>
            <w:rPr>
              <w:noProof/>
            </w:rPr>
          </w:r>
          <w:r>
            <w:rPr>
              <w:noProof/>
            </w:rPr>
            <w:fldChar w:fldCharType="separate"/>
          </w:r>
          <w:r w:rsidR="00A11B19">
            <w:rPr>
              <w:noProof/>
            </w:rPr>
            <w:t>39</w:t>
          </w:r>
          <w:ins w:id="164" w:author="Brown, Evan" w:date="2013-11-06T19:09:00Z">
            <w:r>
              <w:rPr>
                <w:noProof/>
              </w:rPr>
              <w:fldChar w:fldCharType="end"/>
            </w:r>
          </w:ins>
        </w:p>
        <w:p w14:paraId="363809DE" w14:textId="77777777" w:rsidR="00DD41A0" w:rsidRDefault="00DD41A0">
          <w:pPr>
            <w:pStyle w:val="TOC1"/>
            <w:rPr>
              <w:ins w:id="165" w:author="Brown, Evan" w:date="2013-11-06T19:09:00Z"/>
              <w:b w:val="0"/>
              <w:caps w:val="0"/>
              <w:noProof/>
              <w:sz w:val="24"/>
              <w:szCs w:val="24"/>
              <w:u w:val="none"/>
              <w:lang w:eastAsia="ja-JP"/>
            </w:rPr>
          </w:pPr>
          <w:ins w:id="166" w:author="Brown, Evan" w:date="2013-11-06T19:09:00Z">
            <w:r>
              <w:rPr>
                <w:noProof/>
              </w:rPr>
              <w:t>Challenge: Elastic Transcoder Service</w:t>
            </w:r>
            <w:r>
              <w:rPr>
                <w:noProof/>
              </w:rPr>
              <w:tab/>
            </w:r>
            <w:r>
              <w:rPr>
                <w:noProof/>
              </w:rPr>
              <w:fldChar w:fldCharType="begin"/>
            </w:r>
            <w:r>
              <w:rPr>
                <w:noProof/>
              </w:rPr>
              <w:instrText xml:space="preserve"> PAGEREF _Toc245384374 \h </w:instrText>
            </w:r>
          </w:ins>
          <w:r>
            <w:rPr>
              <w:noProof/>
            </w:rPr>
          </w:r>
          <w:r>
            <w:rPr>
              <w:noProof/>
            </w:rPr>
            <w:fldChar w:fldCharType="separate"/>
          </w:r>
          <w:r w:rsidR="00A11B19">
            <w:rPr>
              <w:noProof/>
            </w:rPr>
            <w:t>40</w:t>
          </w:r>
          <w:ins w:id="167" w:author="Brown, Evan" w:date="2013-11-06T19:09:00Z">
            <w:r>
              <w:rPr>
                <w:noProof/>
              </w:rPr>
              <w:fldChar w:fldCharType="end"/>
            </w:r>
          </w:ins>
        </w:p>
        <w:p w14:paraId="1EDF54F4" w14:textId="77777777" w:rsidR="00DD41A0" w:rsidRDefault="00DD41A0">
          <w:pPr>
            <w:pStyle w:val="TOC2"/>
            <w:tabs>
              <w:tab w:val="right" w:pos="8630"/>
            </w:tabs>
            <w:rPr>
              <w:ins w:id="168" w:author="Brown, Evan" w:date="2013-11-06T19:09:00Z"/>
              <w:b w:val="0"/>
              <w:smallCaps w:val="0"/>
              <w:noProof/>
              <w:sz w:val="24"/>
              <w:szCs w:val="24"/>
              <w:lang w:eastAsia="ja-JP"/>
            </w:rPr>
          </w:pPr>
          <w:ins w:id="169" w:author="Brown, Evan" w:date="2013-11-06T19:09:00Z">
            <w:r>
              <w:rPr>
                <w:noProof/>
              </w:rPr>
              <w:t>The Challenge</w:t>
            </w:r>
            <w:r>
              <w:rPr>
                <w:noProof/>
              </w:rPr>
              <w:tab/>
            </w:r>
            <w:r>
              <w:rPr>
                <w:noProof/>
              </w:rPr>
              <w:fldChar w:fldCharType="begin"/>
            </w:r>
            <w:r>
              <w:rPr>
                <w:noProof/>
              </w:rPr>
              <w:instrText xml:space="preserve"> PAGEREF _Toc245384375 \h </w:instrText>
            </w:r>
          </w:ins>
          <w:r>
            <w:rPr>
              <w:noProof/>
            </w:rPr>
          </w:r>
          <w:r>
            <w:rPr>
              <w:noProof/>
            </w:rPr>
            <w:fldChar w:fldCharType="separate"/>
          </w:r>
          <w:r w:rsidR="00A11B19">
            <w:rPr>
              <w:noProof/>
            </w:rPr>
            <w:t>40</w:t>
          </w:r>
          <w:ins w:id="170" w:author="Brown, Evan" w:date="2013-11-06T19:09:00Z">
            <w:r>
              <w:rPr>
                <w:noProof/>
              </w:rPr>
              <w:fldChar w:fldCharType="end"/>
            </w:r>
          </w:ins>
        </w:p>
        <w:p w14:paraId="78CADD2B" w14:textId="77777777" w:rsidR="00DD41A0" w:rsidRDefault="00DD41A0">
          <w:pPr>
            <w:pStyle w:val="TOC3"/>
            <w:tabs>
              <w:tab w:val="right" w:pos="8630"/>
            </w:tabs>
            <w:rPr>
              <w:ins w:id="171" w:author="Brown, Evan" w:date="2013-11-06T19:09:00Z"/>
              <w:smallCaps w:val="0"/>
              <w:noProof/>
              <w:sz w:val="24"/>
              <w:szCs w:val="24"/>
              <w:lang w:eastAsia="ja-JP"/>
            </w:rPr>
          </w:pPr>
          <w:ins w:id="172" w:author="Brown, Evan" w:date="2013-11-06T19:09:00Z">
            <w:r>
              <w:rPr>
                <w:noProof/>
              </w:rPr>
              <w:t>Important Considerations</w:t>
            </w:r>
            <w:r>
              <w:rPr>
                <w:noProof/>
              </w:rPr>
              <w:tab/>
            </w:r>
            <w:r>
              <w:rPr>
                <w:noProof/>
              </w:rPr>
              <w:fldChar w:fldCharType="begin"/>
            </w:r>
            <w:r>
              <w:rPr>
                <w:noProof/>
              </w:rPr>
              <w:instrText xml:space="preserve"> PAGEREF _Toc245384376 \h </w:instrText>
            </w:r>
          </w:ins>
          <w:r>
            <w:rPr>
              <w:noProof/>
            </w:rPr>
          </w:r>
          <w:r>
            <w:rPr>
              <w:noProof/>
            </w:rPr>
            <w:fldChar w:fldCharType="separate"/>
          </w:r>
          <w:r w:rsidR="00A11B19">
            <w:rPr>
              <w:noProof/>
            </w:rPr>
            <w:t>40</w:t>
          </w:r>
          <w:ins w:id="173" w:author="Brown, Evan" w:date="2013-11-06T19:09:00Z">
            <w:r>
              <w:rPr>
                <w:noProof/>
              </w:rPr>
              <w:fldChar w:fldCharType="end"/>
            </w:r>
          </w:ins>
        </w:p>
        <w:p w14:paraId="1993B43B" w14:textId="77777777" w:rsidR="00DD41A0" w:rsidRDefault="00DD41A0">
          <w:pPr>
            <w:pStyle w:val="TOC3"/>
            <w:tabs>
              <w:tab w:val="right" w:pos="8630"/>
            </w:tabs>
            <w:rPr>
              <w:ins w:id="174" w:author="Brown, Evan" w:date="2013-11-06T19:09:00Z"/>
              <w:smallCaps w:val="0"/>
              <w:noProof/>
              <w:sz w:val="24"/>
              <w:szCs w:val="24"/>
              <w:lang w:eastAsia="ja-JP"/>
            </w:rPr>
          </w:pPr>
          <w:ins w:id="175" w:author="Brown, Evan" w:date="2013-11-06T19:09:00Z">
            <w:r>
              <w:rPr>
                <w:noProof/>
              </w:rPr>
              <w:t>Super Powers</w:t>
            </w:r>
            <w:r>
              <w:rPr>
                <w:noProof/>
              </w:rPr>
              <w:tab/>
            </w:r>
            <w:r>
              <w:rPr>
                <w:noProof/>
              </w:rPr>
              <w:fldChar w:fldCharType="begin"/>
            </w:r>
            <w:r>
              <w:rPr>
                <w:noProof/>
              </w:rPr>
              <w:instrText xml:space="preserve"> PAGEREF _Toc245384377 \h </w:instrText>
            </w:r>
          </w:ins>
          <w:r>
            <w:rPr>
              <w:noProof/>
            </w:rPr>
          </w:r>
          <w:r>
            <w:rPr>
              <w:noProof/>
            </w:rPr>
            <w:fldChar w:fldCharType="separate"/>
          </w:r>
          <w:r w:rsidR="00A11B19">
            <w:rPr>
              <w:noProof/>
            </w:rPr>
            <w:t>40</w:t>
          </w:r>
          <w:ins w:id="176" w:author="Brown, Evan" w:date="2013-11-06T19:09:00Z">
            <w:r>
              <w:rPr>
                <w:noProof/>
              </w:rPr>
              <w:fldChar w:fldCharType="end"/>
            </w:r>
          </w:ins>
        </w:p>
        <w:p w14:paraId="52760DC7" w14:textId="77777777" w:rsidR="00DD41A0" w:rsidRDefault="00DD41A0">
          <w:pPr>
            <w:pStyle w:val="TOC3"/>
            <w:tabs>
              <w:tab w:val="right" w:pos="8630"/>
            </w:tabs>
            <w:rPr>
              <w:ins w:id="177" w:author="Brown, Evan" w:date="2013-11-06T19:09:00Z"/>
              <w:smallCaps w:val="0"/>
              <w:noProof/>
              <w:sz w:val="24"/>
              <w:szCs w:val="24"/>
              <w:lang w:eastAsia="ja-JP"/>
            </w:rPr>
          </w:pPr>
          <w:ins w:id="178" w:author="Brown, Evan" w:date="2013-11-06T19:09:00Z">
            <w:r>
              <w:rPr>
                <w:noProof/>
              </w:rPr>
              <w:t>Resources</w:t>
            </w:r>
            <w:r>
              <w:rPr>
                <w:noProof/>
              </w:rPr>
              <w:tab/>
            </w:r>
            <w:r>
              <w:rPr>
                <w:noProof/>
              </w:rPr>
              <w:fldChar w:fldCharType="begin"/>
            </w:r>
            <w:r>
              <w:rPr>
                <w:noProof/>
              </w:rPr>
              <w:instrText xml:space="preserve"> PAGEREF _Toc245384378 \h </w:instrText>
            </w:r>
          </w:ins>
          <w:r>
            <w:rPr>
              <w:noProof/>
            </w:rPr>
          </w:r>
          <w:r>
            <w:rPr>
              <w:noProof/>
            </w:rPr>
            <w:fldChar w:fldCharType="separate"/>
          </w:r>
          <w:r w:rsidR="00A11B19">
            <w:rPr>
              <w:noProof/>
            </w:rPr>
            <w:t>40</w:t>
          </w:r>
          <w:ins w:id="179" w:author="Brown, Evan" w:date="2013-11-06T19:09:00Z">
            <w:r>
              <w:rPr>
                <w:noProof/>
              </w:rPr>
              <w:fldChar w:fldCharType="end"/>
            </w:r>
          </w:ins>
        </w:p>
        <w:p w14:paraId="15FB7D09" w14:textId="77777777" w:rsidR="00DD41A0" w:rsidRDefault="00DD41A0">
          <w:pPr>
            <w:pStyle w:val="TOC3"/>
            <w:tabs>
              <w:tab w:val="right" w:pos="8630"/>
            </w:tabs>
            <w:rPr>
              <w:ins w:id="180" w:author="Brown, Evan" w:date="2013-11-06T19:09:00Z"/>
              <w:smallCaps w:val="0"/>
              <w:noProof/>
              <w:sz w:val="24"/>
              <w:szCs w:val="24"/>
              <w:lang w:eastAsia="ja-JP"/>
            </w:rPr>
          </w:pPr>
          <w:ins w:id="181" w:author="Brown, Evan" w:date="2013-11-06T19:09:00Z">
            <w:r>
              <w:rPr>
                <w:noProof/>
              </w:rPr>
              <w:t>Is It Working?</w:t>
            </w:r>
            <w:r>
              <w:rPr>
                <w:noProof/>
              </w:rPr>
              <w:tab/>
            </w:r>
            <w:r>
              <w:rPr>
                <w:noProof/>
              </w:rPr>
              <w:fldChar w:fldCharType="begin"/>
            </w:r>
            <w:r>
              <w:rPr>
                <w:noProof/>
              </w:rPr>
              <w:instrText xml:space="preserve"> PAGEREF _Toc245384379 \h </w:instrText>
            </w:r>
          </w:ins>
          <w:r>
            <w:rPr>
              <w:noProof/>
            </w:rPr>
          </w:r>
          <w:r>
            <w:rPr>
              <w:noProof/>
            </w:rPr>
            <w:fldChar w:fldCharType="separate"/>
          </w:r>
          <w:r w:rsidR="00A11B19">
            <w:rPr>
              <w:noProof/>
            </w:rPr>
            <w:t>41</w:t>
          </w:r>
          <w:ins w:id="182" w:author="Brown, Evan" w:date="2013-11-06T19:09:00Z">
            <w:r>
              <w:rPr>
                <w:noProof/>
              </w:rPr>
              <w:fldChar w:fldCharType="end"/>
            </w:r>
          </w:ins>
        </w:p>
        <w:p w14:paraId="6BF891C4" w14:textId="77777777" w:rsidR="00DD41A0" w:rsidRDefault="00DD41A0">
          <w:pPr>
            <w:pStyle w:val="TOC3"/>
            <w:tabs>
              <w:tab w:val="right" w:pos="8630"/>
            </w:tabs>
            <w:rPr>
              <w:ins w:id="183" w:author="Brown, Evan" w:date="2013-11-06T19:09:00Z"/>
              <w:smallCaps w:val="0"/>
              <w:noProof/>
              <w:sz w:val="24"/>
              <w:szCs w:val="24"/>
              <w:lang w:eastAsia="ja-JP"/>
            </w:rPr>
          </w:pPr>
          <w:ins w:id="184" w:author="Brown, Evan" w:date="2013-11-06T19:09:00Z">
            <w:r>
              <w:rPr>
                <w:noProof/>
              </w:rPr>
              <w:t>If You Get Stuck</w:t>
            </w:r>
            <w:r>
              <w:rPr>
                <w:noProof/>
              </w:rPr>
              <w:tab/>
            </w:r>
            <w:r>
              <w:rPr>
                <w:noProof/>
              </w:rPr>
              <w:fldChar w:fldCharType="begin"/>
            </w:r>
            <w:r>
              <w:rPr>
                <w:noProof/>
              </w:rPr>
              <w:instrText xml:space="preserve"> PAGEREF _Toc245384380 \h </w:instrText>
            </w:r>
          </w:ins>
          <w:r>
            <w:rPr>
              <w:noProof/>
            </w:rPr>
          </w:r>
          <w:r>
            <w:rPr>
              <w:noProof/>
            </w:rPr>
            <w:fldChar w:fldCharType="separate"/>
          </w:r>
          <w:r w:rsidR="00A11B19">
            <w:rPr>
              <w:noProof/>
            </w:rPr>
            <w:t>41</w:t>
          </w:r>
          <w:ins w:id="185" w:author="Brown, Evan" w:date="2013-11-06T19:09:00Z">
            <w:r>
              <w:rPr>
                <w:noProof/>
              </w:rPr>
              <w:fldChar w:fldCharType="end"/>
            </w:r>
          </w:ins>
        </w:p>
        <w:p w14:paraId="39FD01B1" w14:textId="77777777" w:rsidR="00DD41A0" w:rsidRDefault="00DD41A0">
          <w:pPr>
            <w:pStyle w:val="TOC2"/>
            <w:tabs>
              <w:tab w:val="right" w:pos="8630"/>
            </w:tabs>
            <w:rPr>
              <w:ins w:id="186" w:author="Brown, Evan" w:date="2013-11-06T19:09:00Z"/>
              <w:b w:val="0"/>
              <w:smallCaps w:val="0"/>
              <w:noProof/>
              <w:sz w:val="24"/>
              <w:szCs w:val="24"/>
              <w:lang w:eastAsia="ja-JP"/>
            </w:rPr>
          </w:pPr>
          <w:ins w:id="187" w:author="Brown, Evan" w:date="2013-11-06T19:09:00Z">
            <w:r>
              <w:rPr>
                <w:noProof/>
              </w:rPr>
              <w:t>Detail Detour</w:t>
            </w:r>
            <w:r>
              <w:rPr>
                <w:noProof/>
              </w:rPr>
              <w:tab/>
            </w:r>
            <w:r>
              <w:rPr>
                <w:noProof/>
              </w:rPr>
              <w:fldChar w:fldCharType="begin"/>
            </w:r>
            <w:r>
              <w:rPr>
                <w:noProof/>
              </w:rPr>
              <w:instrText xml:space="preserve"> PAGEREF _Toc245384381 \h </w:instrText>
            </w:r>
          </w:ins>
          <w:r>
            <w:rPr>
              <w:noProof/>
            </w:rPr>
          </w:r>
          <w:r>
            <w:rPr>
              <w:noProof/>
            </w:rPr>
            <w:fldChar w:fldCharType="separate"/>
          </w:r>
          <w:r w:rsidR="00A11B19">
            <w:rPr>
              <w:noProof/>
            </w:rPr>
            <w:t>41</w:t>
          </w:r>
          <w:ins w:id="188" w:author="Brown, Evan" w:date="2013-11-06T19:09:00Z">
            <w:r>
              <w:rPr>
                <w:noProof/>
              </w:rPr>
              <w:fldChar w:fldCharType="end"/>
            </w:r>
          </w:ins>
        </w:p>
        <w:p w14:paraId="3A36B5F3" w14:textId="77777777" w:rsidR="00DD41A0" w:rsidRDefault="00DD41A0">
          <w:pPr>
            <w:pStyle w:val="TOC1"/>
            <w:rPr>
              <w:ins w:id="189" w:author="Brown, Evan" w:date="2013-11-06T19:09:00Z"/>
              <w:b w:val="0"/>
              <w:caps w:val="0"/>
              <w:noProof/>
              <w:sz w:val="24"/>
              <w:szCs w:val="24"/>
              <w:u w:val="none"/>
              <w:lang w:eastAsia="ja-JP"/>
            </w:rPr>
          </w:pPr>
          <w:ins w:id="190" w:author="Brown, Evan" w:date="2013-11-06T19:09:00Z">
            <w:r>
              <w:rPr>
                <w:noProof/>
              </w:rPr>
              <w:t>Challenge: Emit Custom CloudWatch Metrics</w:t>
            </w:r>
            <w:r>
              <w:rPr>
                <w:noProof/>
              </w:rPr>
              <w:tab/>
            </w:r>
            <w:r>
              <w:rPr>
                <w:noProof/>
              </w:rPr>
              <w:fldChar w:fldCharType="begin"/>
            </w:r>
            <w:r>
              <w:rPr>
                <w:noProof/>
              </w:rPr>
              <w:instrText xml:space="preserve"> PAGEREF _Toc245384382 \h </w:instrText>
            </w:r>
          </w:ins>
          <w:r>
            <w:rPr>
              <w:noProof/>
            </w:rPr>
          </w:r>
          <w:r>
            <w:rPr>
              <w:noProof/>
            </w:rPr>
            <w:fldChar w:fldCharType="separate"/>
          </w:r>
          <w:r w:rsidR="00A11B19">
            <w:rPr>
              <w:noProof/>
            </w:rPr>
            <w:t>42</w:t>
          </w:r>
          <w:ins w:id="191" w:author="Brown, Evan" w:date="2013-11-06T19:09:00Z">
            <w:r>
              <w:rPr>
                <w:noProof/>
              </w:rPr>
              <w:fldChar w:fldCharType="end"/>
            </w:r>
          </w:ins>
        </w:p>
        <w:p w14:paraId="5FEEEC2A" w14:textId="77777777" w:rsidR="00DD41A0" w:rsidRDefault="00DD41A0">
          <w:pPr>
            <w:pStyle w:val="TOC2"/>
            <w:tabs>
              <w:tab w:val="right" w:pos="8630"/>
            </w:tabs>
            <w:rPr>
              <w:ins w:id="192" w:author="Brown, Evan" w:date="2013-11-06T19:09:00Z"/>
              <w:b w:val="0"/>
              <w:smallCaps w:val="0"/>
              <w:noProof/>
              <w:sz w:val="24"/>
              <w:szCs w:val="24"/>
              <w:lang w:eastAsia="ja-JP"/>
            </w:rPr>
          </w:pPr>
          <w:ins w:id="193" w:author="Brown, Evan" w:date="2013-11-06T19:09:00Z">
            <w:r>
              <w:rPr>
                <w:noProof/>
              </w:rPr>
              <w:t>The Challenge</w:t>
            </w:r>
            <w:r>
              <w:rPr>
                <w:noProof/>
              </w:rPr>
              <w:tab/>
            </w:r>
            <w:r>
              <w:rPr>
                <w:noProof/>
              </w:rPr>
              <w:fldChar w:fldCharType="begin"/>
            </w:r>
            <w:r>
              <w:rPr>
                <w:noProof/>
              </w:rPr>
              <w:instrText xml:space="preserve"> PAGEREF _Toc245384383 \h </w:instrText>
            </w:r>
          </w:ins>
          <w:r>
            <w:rPr>
              <w:noProof/>
            </w:rPr>
          </w:r>
          <w:r>
            <w:rPr>
              <w:noProof/>
            </w:rPr>
            <w:fldChar w:fldCharType="separate"/>
          </w:r>
          <w:r w:rsidR="00A11B19">
            <w:rPr>
              <w:noProof/>
            </w:rPr>
            <w:t>42</w:t>
          </w:r>
          <w:ins w:id="194" w:author="Brown, Evan" w:date="2013-11-06T19:09:00Z">
            <w:r>
              <w:rPr>
                <w:noProof/>
              </w:rPr>
              <w:fldChar w:fldCharType="end"/>
            </w:r>
          </w:ins>
        </w:p>
        <w:p w14:paraId="6BE6ECA2" w14:textId="77777777" w:rsidR="00DD41A0" w:rsidRDefault="00DD41A0">
          <w:pPr>
            <w:pStyle w:val="TOC2"/>
            <w:tabs>
              <w:tab w:val="right" w:pos="8630"/>
            </w:tabs>
            <w:rPr>
              <w:ins w:id="195" w:author="Brown, Evan" w:date="2013-11-06T19:09:00Z"/>
              <w:b w:val="0"/>
              <w:smallCaps w:val="0"/>
              <w:noProof/>
              <w:sz w:val="24"/>
              <w:szCs w:val="24"/>
              <w:lang w:eastAsia="ja-JP"/>
            </w:rPr>
          </w:pPr>
          <w:ins w:id="196" w:author="Brown, Evan" w:date="2013-11-06T19:09:00Z">
            <w:r>
              <w:rPr>
                <w:noProof/>
              </w:rPr>
              <w:t>Important Considerations</w:t>
            </w:r>
            <w:r>
              <w:rPr>
                <w:noProof/>
              </w:rPr>
              <w:tab/>
            </w:r>
            <w:r>
              <w:rPr>
                <w:noProof/>
              </w:rPr>
              <w:fldChar w:fldCharType="begin"/>
            </w:r>
            <w:r>
              <w:rPr>
                <w:noProof/>
              </w:rPr>
              <w:instrText xml:space="preserve"> PAGEREF _Toc245384384 \h </w:instrText>
            </w:r>
          </w:ins>
          <w:r>
            <w:rPr>
              <w:noProof/>
            </w:rPr>
          </w:r>
          <w:r>
            <w:rPr>
              <w:noProof/>
            </w:rPr>
            <w:fldChar w:fldCharType="separate"/>
          </w:r>
          <w:r w:rsidR="00A11B19">
            <w:rPr>
              <w:noProof/>
            </w:rPr>
            <w:t>42</w:t>
          </w:r>
          <w:ins w:id="197" w:author="Brown, Evan" w:date="2013-11-06T19:09:00Z">
            <w:r>
              <w:rPr>
                <w:noProof/>
              </w:rPr>
              <w:fldChar w:fldCharType="end"/>
            </w:r>
          </w:ins>
        </w:p>
        <w:p w14:paraId="1510F9D7" w14:textId="77777777" w:rsidR="00DD41A0" w:rsidRDefault="00DD41A0">
          <w:pPr>
            <w:pStyle w:val="TOC2"/>
            <w:tabs>
              <w:tab w:val="right" w:pos="8630"/>
            </w:tabs>
            <w:rPr>
              <w:ins w:id="198" w:author="Brown, Evan" w:date="2013-11-06T19:09:00Z"/>
              <w:b w:val="0"/>
              <w:smallCaps w:val="0"/>
              <w:noProof/>
              <w:sz w:val="24"/>
              <w:szCs w:val="24"/>
              <w:lang w:eastAsia="ja-JP"/>
            </w:rPr>
          </w:pPr>
          <w:ins w:id="199" w:author="Brown, Evan" w:date="2013-11-06T19:09:00Z">
            <w:r>
              <w:rPr>
                <w:noProof/>
              </w:rPr>
              <w:t>Super Powers</w:t>
            </w:r>
            <w:r>
              <w:rPr>
                <w:noProof/>
              </w:rPr>
              <w:tab/>
            </w:r>
            <w:r>
              <w:rPr>
                <w:noProof/>
              </w:rPr>
              <w:fldChar w:fldCharType="begin"/>
            </w:r>
            <w:r>
              <w:rPr>
                <w:noProof/>
              </w:rPr>
              <w:instrText xml:space="preserve"> PAGEREF _Toc245384385 \h </w:instrText>
            </w:r>
          </w:ins>
          <w:r>
            <w:rPr>
              <w:noProof/>
            </w:rPr>
          </w:r>
          <w:r>
            <w:rPr>
              <w:noProof/>
            </w:rPr>
            <w:fldChar w:fldCharType="separate"/>
          </w:r>
          <w:r w:rsidR="00A11B19">
            <w:rPr>
              <w:noProof/>
            </w:rPr>
            <w:t>42</w:t>
          </w:r>
          <w:ins w:id="200" w:author="Brown, Evan" w:date="2013-11-06T19:09:00Z">
            <w:r>
              <w:rPr>
                <w:noProof/>
              </w:rPr>
              <w:fldChar w:fldCharType="end"/>
            </w:r>
          </w:ins>
        </w:p>
        <w:p w14:paraId="474D71AA" w14:textId="77777777" w:rsidR="00DD41A0" w:rsidRDefault="00DD41A0">
          <w:pPr>
            <w:pStyle w:val="TOC3"/>
            <w:tabs>
              <w:tab w:val="right" w:pos="8630"/>
            </w:tabs>
            <w:rPr>
              <w:ins w:id="201" w:author="Brown, Evan" w:date="2013-11-06T19:09:00Z"/>
              <w:smallCaps w:val="0"/>
              <w:noProof/>
              <w:sz w:val="24"/>
              <w:szCs w:val="24"/>
              <w:lang w:eastAsia="ja-JP"/>
            </w:rPr>
          </w:pPr>
          <w:ins w:id="202" w:author="Brown, Evan" w:date="2013-11-06T19:09:00Z">
            <w:r>
              <w:rPr>
                <w:noProof/>
              </w:rPr>
              <w:t>Resources</w:t>
            </w:r>
            <w:r>
              <w:rPr>
                <w:noProof/>
              </w:rPr>
              <w:tab/>
            </w:r>
            <w:r>
              <w:rPr>
                <w:noProof/>
              </w:rPr>
              <w:fldChar w:fldCharType="begin"/>
            </w:r>
            <w:r>
              <w:rPr>
                <w:noProof/>
              </w:rPr>
              <w:instrText xml:space="preserve"> PAGEREF _Toc245384386 \h </w:instrText>
            </w:r>
          </w:ins>
          <w:r>
            <w:rPr>
              <w:noProof/>
            </w:rPr>
          </w:r>
          <w:r>
            <w:rPr>
              <w:noProof/>
            </w:rPr>
            <w:fldChar w:fldCharType="separate"/>
          </w:r>
          <w:r w:rsidR="00A11B19">
            <w:rPr>
              <w:noProof/>
            </w:rPr>
            <w:t>43</w:t>
          </w:r>
          <w:ins w:id="203" w:author="Brown, Evan" w:date="2013-11-06T19:09:00Z">
            <w:r>
              <w:rPr>
                <w:noProof/>
              </w:rPr>
              <w:fldChar w:fldCharType="end"/>
            </w:r>
          </w:ins>
        </w:p>
        <w:p w14:paraId="010E6852" w14:textId="77777777" w:rsidR="00DD41A0" w:rsidRDefault="00DD41A0">
          <w:pPr>
            <w:pStyle w:val="TOC3"/>
            <w:tabs>
              <w:tab w:val="right" w:pos="8630"/>
            </w:tabs>
            <w:rPr>
              <w:ins w:id="204" w:author="Brown, Evan" w:date="2013-11-06T19:09:00Z"/>
              <w:smallCaps w:val="0"/>
              <w:noProof/>
              <w:sz w:val="24"/>
              <w:szCs w:val="24"/>
              <w:lang w:eastAsia="ja-JP"/>
            </w:rPr>
          </w:pPr>
          <w:ins w:id="205" w:author="Brown, Evan" w:date="2013-11-06T19:09:00Z">
            <w:r>
              <w:rPr>
                <w:noProof/>
              </w:rPr>
              <w:t>Is It Working?</w:t>
            </w:r>
            <w:r>
              <w:rPr>
                <w:noProof/>
              </w:rPr>
              <w:tab/>
            </w:r>
            <w:r>
              <w:rPr>
                <w:noProof/>
              </w:rPr>
              <w:fldChar w:fldCharType="begin"/>
            </w:r>
            <w:r>
              <w:rPr>
                <w:noProof/>
              </w:rPr>
              <w:instrText xml:space="preserve"> PAGEREF _Toc245384387 \h </w:instrText>
            </w:r>
          </w:ins>
          <w:r>
            <w:rPr>
              <w:noProof/>
            </w:rPr>
          </w:r>
          <w:r>
            <w:rPr>
              <w:noProof/>
            </w:rPr>
            <w:fldChar w:fldCharType="separate"/>
          </w:r>
          <w:r w:rsidR="00A11B19">
            <w:rPr>
              <w:noProof/>
            </w:rPr>
            <w:t>43</w:t>
          </w:r>
          <w:ins w:id="206" w:author="Brown, Evan" w:date="2013-11-06T19:09:00Z">
            <w:r>
              <w:rPr>
                <w:noProof/>
              </w:rPr>
              <w:fldChar w:fldCharType="end"/>
            </w:r>
          </w:ins>
        </w:p>
        <w:p w14:paraId="20C4B1EF" w14:textId="77777777" w:rsidR="00DD41A0" w:rsidRDefault="00DD41A0">
          <w:pPr>
            <w:pStyle w:val="TOC3"/>
            <w:tabs>
              <w:tab w:val="right" w:pos="8630"/>
            </w:tabs>
            <w:rPr>
              <w:ins w:id="207" w:author="Brown, Evan" w:date="2013-11-06T19:09:00Z"/>
              <w:smallCaps w:val="0"/>
              <w:noProof/>
              <w:sz w:val="24"/>
              <w:szCs w:val="24"/>
              <w:lang w:eastAsia="ja-JP"/>
            </w:rPr>
          </w:pPr>
          <w:ins w:id="208" w:author="Brown, Evan" w:date="2013-11-06T19:09:00Z">
            <w:r>
              <w:rPr>
                <w:noProof/>
              </w:rPr>
              <w:t>If You Get Stuck</w:t>
            </w:r>
            <w:r>
              <w:rPr>
                <w:noProof/>
              </w:rPr>
              <w:tab/>
            </w:r>
            <w:r>
              <w:rPr>
                <w:noProof/>
              </w:rPr>
              <w:fldChar w:fldCharType="begin"/>
            </w:r>
            <w:r>
              <w:rPr>
                <w:noProof/>
              </w:rPr>
              <w:instrText xml:space="preserve"> PAGEREF _Toc245384388 \h </w:instrText>
            </w:r>
          </w:ins>
          <w:r>
            <w:rPr>
              <w:noProof/>
            </w:rPr>
          </w:r>
          <w:r>
            <w:rPr>
              <w:noProof/>
            </w:rPr>
            <w:fldChar w:fldCharType="separate"/>
          </w:r>
          <w:r w:rsidR="00A11B19">
            <w:rPr>
              <w:noProof/>
            </w:rPr>
            <w:t>44</w:t>
          </w:r>
          <w:ins w:id="209" w:author="Brown, Evan" w:date="2013-11-06T19:09:00Z">
            <w:r>
              <w:rPr>
                <w:noProof/>
              </w:rPr>
              <w:fldChar w:fldCharType="end"/>
            </w:r>
          </w:ins>
        </w:p>
        <w:p w14:paraId="08BB9BA2" w14:textId="77777777" w:rsidR="009E6089" w:rsidDel="002C1887" w:rsidRDefault="009E6089">
          <w:pPr>
            <w:pStyle w:val="TOC1"/>
            <w:rPr>
              <w:del w:id="210" w:author="Brown, Evan" w:date="2013-10-07T14:19:00Z"/>
              <w:b w:val="0"/>
              <w:caps w:val="0"/>
              <w:noProof/>
              <w:sz w:val="24"/>
              <w:szCs w:val="24"/>
              <w:lang w:eastAsia="ja-JP"/>
            </w:rPr>
          </w:pPr>
          <w:del w:id="211"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16" w:author="Brown, Evan" w:date="2013-10-07T14:19:00Z"/>
              <w:smallCaps w:val="0"/>
              <w:noProof/>
              <w:sz w:val="24"/>
              <w:szCs w:val="24"/>
              <w:lang w:eastAsia="ja-JP"/>
            </w:rPr>
          </w:pPr>
          <w:del w:id="217"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8" w:author="Brown, Evan" w:date="2013-10-07T14:19:00Z"/>
              <w:smallCaps w:val="0"/>
              <w:noProof/>
              <w:sz w:val="24"/>
              <w:szCs w:val="24"/>
              <w:lang w:eastAsia="ja-JP"/>
            </w:rPr>
          </w:pPr>
          <w:del w:id="219"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20" w:author="Brown, Evan" w:date="2013-10-07T14:19:00Z"/>
              <w:smallCaps w:val="0"/>
              <w:noProof/>
              <w:sz w:val="24"/>
              <w:szCs w:val="24"/>
              <w:lang w:eastAsia="ja-JP"/>
            </w:rPr>
          </w:pPr>
          <w:del w:id="221"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22" w:author="Brown, Evan" w:date="2013-10-07T14:19:00Z"/>
              <w:smallCaps w:val="0"/>
              <w:noProof/>
              <w:sz w:val="24"/>
              <w:szCs w:val="24"/>
              <w:lang w:eastAsia="ja-JP"/>
            </w:rPr>
          </w:pPr>
          <w:del w:id="223"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24" w:author="Brown, Evan" w:date="2013-10-07T14:19:00Z"/>
              <w:b w:val="0"/>
              <w:caps w:val="0"/>
              <w:noProof/>
              <w:sz w:val="24"/>
              <w:szCs w:val="24"/>
              <w:lang w:eastAsia="ja-JP"/>
            </w:rPr>
          </w:pPr>
          <w:del w:id="225"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26" w:author="Brown, Evan" w:date="2013-10-07T14:19:00Z"/>
              <w:b w:val="0"/>
              <w:caps w:val="0"/>
              <w:noProof/>
              <w:sz w:val="24"/>
              <w:szCs w:val="24"/>
              <w:lang w:eastAsia="ja-JP"/>
            </w:rPr>
          </w:pPr>
          <w:del w:id="227"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8" w:author="Brown, Evan" w:date="2013-10-07T14:19:00Z"/>
              <w:smallCaps w:val="0"/>
              <w:noProof/>
              <w:sz w:val="24"/>
              <w:szCs w:val="24"/>
              <w:lang w:eastAsia="ja-JP"/>
            </w:rPr>
          </w:pPr>
          <w:del w:id="229"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30" w:author="Brown, Evan" w:date="2013-10-07T14:19:00Z"/>
              <w:b w:val="0"/>
              <w:caps w:val="0"/>
              <w:noProof/>
              <w:sz w:val="24"/>
              <w:szCs w:val="24"/>
              <w:lang w:eastAsia="ja-JP"/>
            </w:rPr>
          </w:pPr>
          <w:del w:id="231"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32" w:author="Brown, Evan" w:date="2013-10-07T14:19:00Z"/>
              <w:smallCaps w:val="0"/>
              <w:noProof/>
              <w:sz w:val="24"/>
              <w:szCs w:val="24"/>
              <w:lang w:eastAsia="ja-JP"/>
            </w:rPr>
          </w:pPr>
          <w:del w:id="233"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34" w:author="Brown, Evan" w:date="2013-10-07T14:19:00Z"/>
              <w:smallCaps w:val="0"/>
              <w:noProof/>
              <w:sz w:val="24"/>
              <w:szCs w:val="24"/>
              <w:lang w:eastAsia="ja-JP"/>
            </w:rPr>
          </w:pPr>
          <w:del w:id="235"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36" w:author="Brown, Evan" w:date="2013-10-07T14:18:00Z"/>
            </w:rPr>
          </w:pPr>
          <w:ins w:id="237" w:author="Brown, Evan" w:date="2013-10-07T14:18:00Z">
            <w:r>
              <w:rPr>
                <w:b/>
                <w:bCs/>
                <w:noProof/>
              </w:rPr>
              <w:fldChar w:fldCharType="end"/>
            </w:r>
          </w:ins>
        </w:p>
        <w:customXmlInsRangeStart w:id="238" w:author="Brown, Evan" w:date="2013-10-07T14:18:00Z"/>
      </w:sdtContent>
    </w:sdt>
    <w:customXmlInsRangeEnd w:id="238"/>
    <w:p w14:paraId="4B7C3EA3" w14:textId="23DA4409" w:rsidR="000242F7" w:rsidDel="009E6089" w:rsidRDefault="000242F7" w:rsidP="000242F7">
      <w:pPr>
        <w:pStyle w:val="Title"/>
        <w:rPr>
          <w:del w:id="239" w:author="Brown, Evan" w:date="2013-10-07T14:16:00Z"/>
        </w:rPr>
      </w:pPr>
      <w:del w:id="240" w:author="Brown, Evan" w:date="2013-10-07T14:16:00Z">
        <w:r w:rsidDel="009E6089">
          <w:delText>Coding a Java Web Application</w:delText>
        </w:r>
      </w:del>
    </w:p>
    <w:p w14:paraId="787BC5EF" w14:textId="5EA99EBF" w:rsidR="000242F7" w:rsidDel="009E6089" w:rsidRDefault="008D3932" w:rsidP="008D3932">
      <w:pPr>
        <w:pStyle w:val="Heading1"/>
        <w:rPr>
          <w:del w:id="241" w:author="Brown, Evan" w:date="2013-10-07T14:16:00Z"/>
        </w:rPr>
      </w:pPr>
      <w:del w:id="242" w:author="Brown, Evan" w:date="2013-10-07T09:56:00Z">
        <w:r w:rsidDel="00244883">
          <w:delText>Getting Started</w:delText>
        </w:r>
      </w:del>
    </w:p>
    <w:p w14:paraId="451108CC" w14:textId="22F24FF7" w:rsidR="00771AEB" w:rsidRPr="00771AEB" w:rsidDel="009E6089" w:rsidRDefault="008D3932">
      <w:pPr>
        <w:rPr>
          <w:del w:id="243" w:author="Brown, Evan" w:date="2013-10-07T14:16:00Z"/>
        </w:rPr>
        <w:pPrChange w:id="244" w:author="Brown, Evan" w:date="2013-10-07T09:51:00Z">
          <w:pPr>
            <w:pStyle w:val="Heading2"/>
          </w:pPr>
        </w:pPrChange>
      </w:pPr>
      <w:del w:id="245" w:author="Brown, Evan" w:date="2013-10-07T09:56:00Z">
        <w:r w:rsidDel="00244883">
          <w:delText>Pre-requisites</w:delText>
        </w:r>
      </w:del>
    </w:p>
    <w:p w14:paraId="5D7EFE8B" w14:textId="43AD0BF2" w:rsidR="007C53FA" w:rsidDel="009E6089" w:rsidRDefault="00EC308D">
      <w:pPr>
        <w:pStyle w:val="ListParagraph"/>
        <w:numPr>
          <w:ilvl w:val="0"/>
          <w:numId w:val="8"/>
        </w:numPr>
        <w:rPr>
          <w:del w:id="246" w:author="Brown, Evan" w:date="2013-10-07T14:16:00Z"/>
        </w:rPr>
      </w:pPr>
      <w:del w:id="247" w:author="Brown, Evan" w:date="2013-10-07T14:16:00Z">
        <w:r w:rsidDel="009E6089">
          <w:delText>Eclipse IDE for Java EE Developers</w:delText>
        </w:r>
      </w:del>
      <w:del w:id="248"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9" w:author="Brown, Evan" w:date="2013-10-07T09:55:00Z">
        <w:r w:rsidDel="00771AEB">
          <w:delText>)</w:delText>
        </w:r>
      </w:del>
    </w:p>
    <w:p w14:paraId="5A06497B" w14:textId="753A10FD" w:rsidR="00EC308D" w:rsidDel="009E6089" w:rsidRDefault="00EC308D">
      <w:pPr>
        <w:pStyle w:val="ListParagraph"/>
        <w:numPr>
          <w:ilvl w:val="0"/>
          <w:numId w:val="8"/>
        </w:numPr>
        <w:rPr>
          <w:del w:id="250" w:author="Brown, Evan" w:date="2013-10-07T14:16:00Z"/>
        </w:rPr>
      </w:pPr>
      <w:del w:id="251" w:author="Brown, Evan" w:date="2013-10-07T10:33:00Z">
        <w:r w:rsidDel="00AB2179">
          <w:delText xml:space="preserve">Tomcat 7 </w:delText>
        </w:r>
      </w:del>
      <w:del w:id="252" w:author="Brown, Evan" w:date="2013-10-07T09:55:00Z">
        <w:r w:rsidDel="007C53FA">
          <w:delText>(</w:delText>
        </w:r>
      </w:del>
      <w:del w:id="253"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54" w:author="Brown, Evan" w:date="2013-10-07T09:55:00Z">
        <w:r w:rsidDel="007C53FA">
          <w:delText>)</w:delText>
        </w:r>
      </w:del>
    </w:p>
    <w:p w14:paraId="622B5F07" w14:textId="0C33F6A2" w:rsidR="00F80520" w:rsidDel="009E6089" w:rsidRDefault="00F80520" w:rsidP="00F80520">
      <w:pPr>
        <w:pStyle w:val="Heading2"/>
        <w:rPr>
          <w:del w:id="255" w:author="Brown, Evan" w:date="2013-10-07T14:16:00Z"/>
        </w:rPr>
      </w:pPr>
      <w:moveToRangeStart w:id="256" w:author="Brown, Evan" w:date="2013-10-07T10:41:00Z" w:name="move242761840"/>
      <w:moveTo w:id="257" w:author="Brown, Evan" w:date="2013-10-07T10:41:00Z">
        <w:del w:id="258" w:author="Brown, Evan" w:date="2013-10-07T14:16:00Z">
          <w:r w:rsidDel="009E6089">
            <w:delText>Create a Local Tomcat 7 Server</w:delText>
          </w:r>
        </w:del>
      </w:moveTo>
    </w:p>
    <w:p w14:paraId="34E982A2" w14:textId="255654AA" w:rsidR="00F80520" w:rsidRPr="00D80592" w:rsidDel="009E6089" w:rsidRDefault="00F80520" w:rsidP="00F80520">
      <w:pPr>
        <w:rPr>
          <w:del w:id="259" w:author="Brown, Evan" w:date="2013-10-07T14:16:00Z"/>
        </w:rPr>
      </w:pPr>
      <w:moveTo w:id="260" w:author="Brown, Evan" w:date="2013-10-07T10:41:00Z">
        <w:del w:id="261"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62" w:author="Brown, Evan" w:date="2013-10-07T14:16:00Z"/>
        </w:rPr>
        <w:pPrChange w:id="263" w:author="Brown, Evan" w:date="2013-10-07T12:11:00Z">
          <w:pPr>
            <w:pStyle w:val="ListParagraph"/>
            <w:numPr>
              <w:numId w:val="7"/>
            </w:numPr>
            <w:ind w:hanging="360"/>
          </w:pPr>
        </w:pPrChange>
      </w:pPr>
      <w:moveTo w:id="264" w:author="Brown, Evan" w:date="2013-10-07T10:41:00Z">
        <w:del w:id="265"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66" w:author="Brown, Evan" w:date="2013-10-07T12:10:00Z">
          <w:r w:rsidDel="00CB4FF5">
            <w:br/>
          </w:r>
        </w:del>
        <w:del w:id="267"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8" w:author="Brown, Evan" w:date="2013-10-07T12:16:00Z">
          <w:r w:rsidDel="00CB4FF5">
            <w:br/>
          </w:r>
        </w:del>
      </w:moveTo>
    </w:p>
    <w:p w14:paraId="179EEBF6" w14:textId="6693E700" w:rsidR="007236F6" w:rsidRDefault="00F80520">
      <w:pPr>
        <w:rPr>
          <w:ins w:id="269" w:author="Brown, Evan" w:date="2013-10-07T12:31:00Z"/>
        </w:rPr>
      </w:pPr>
      <w:moveTo w:id="270" w:author="Brown, Evan" w:date="2013-10-07T10:41:00Z">
        <w:del w:id="271"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72" w:author="Brown, Evan" w:date="2013-10-07T12:31:00Z">
          <w:r w:rsidDel="007236F6">
            <w:br/>
          </w:r>
        </w:del>
      </w:moveTo>
      <w:ins w:id="273" w:author="Brown, Evan" w:date="2013-10-07T12:31:00Z">
        <w:r w:rsidR="007236F6">
          <w:br w:type="page"/>
        </w:r>
      </w:ins>
    </w:p>
    <w:p w14:paraId="371FFB03" w14:textId="11D4E9D8" w:rsidR="004E09B4" w:rsidRDefault="004E09B4">
      <w:pPr>
        <w:pStyle w:val="Title"/>
        <w:rPr>
          <w:ins w:id="274" w:author="Brown, Evan" w:date="2013-10-07T13:57:00Z"/>
        </w:rPr>
        <w:pPrChange w:id="275" w:author="Brown, Evan" w:date="2013-10-07T13:57:00Z">
          <w:pPr>
            <w:pStyle w:val="ListParagraph"/>
            <w:numPr>
              <w:numId w:val="7"/>
            </w:numPr>
            <w:ind w:hanging="360"/>
          </w:pPr>
        </w:pPrChange>
      </w:pPr>
      <w:ins w:id="276" w:author="Brown, Evan" w:date="2013-10-07T13:57:00Z">
        <w:r>
          <w:lastRenderedPageBreak/>
          <w:t>Coding a Java Web Application</w:t>
        </w:r>
      </w:ins>
    </w:p>
    <w:p w14:paraId="7DB9E018" w14:textId="77777777" w:rsidR="00CF1706" w:rsidRDefault="00CF1706">
      <w:pPr>
        <w:rPr>
          <w:ins w:id="277" w:author="Brown, Evan" w:date="2013-10-10T19:43:00Z"/>
          <w:rFonts w:asciiTheme="majorHAnsi" w:eastAsiaTheme="majorEastAsia" w:hAnsiTheme="majorHAnsi" w:cstheme="majorBidi"/>
          <w:b/>
          <w:bCs/>
          <w:color w:val="65756B" w:themeColor="accent1" w:themeShade="B5"/>
          <w:sz w:val="32"/>
          <w:szCs w:val="32"/>
        </w:rPr>
      </w:pPr>
      <w:ins w:id="278" w:author="Brown, Evan" w:date="2013-10-10T19:43:00Z">
        <w:r>
          <w:br w:type="page"/>
        </w:r>
      </w:ins>
    </w:p>
    <w:p w14:paraId="54506624" w14:textId="03E0A8CA" w:rsidR="00D800D9" w:rsidRPr="002C4FAE" w:rsidRDefault="00B44712">
      <w:pPr>
        <w:pStyle w:val="Title"/>
        <w:rPr>
          <w:ins w:id="279" w:author="Brown, Evan" w:date="2013-10-07T13:48:00Z"/>
        </w:rPr>
        <w:pPrChange w:id="280" w:author="Brown, Evan" w:date="2013-10-07T14:15:00Z">
          <w:pPr>
            <w:pStyle w:val="ListParagraph"/>
            <w:numPr>
              <w:numId w:val="7"/>
            </w:numPr>
            <w:ind w:hanging="360"/>
          </w:pPr>
        </w:pPrChange>
      </w:pPr>
      <w:ins w:id="281" w:author="Brown, Evan" w:date="2013-10-29T14:46:00Z">
        <w:r>
          <w:lastRenderedPageBreak/>
          <w:t>Start the Lab (Deploy the App)</w:t>
        </w:r>
      </w:ins>
    </w:p>
    <w:p w14:paraId="1EB574F8" w14:textId="7A027539" w:rsidR="002C1887" w:rsidRDefault="00B44712">
      <w:pPr>
        <w:pStyle w:val="Heading1"/>
        <w:rPr>
          <w:ins w:id="282" w:author="Brown, Evan" w:date="2013-10-07T14:21:00Z"/>
        </w:rPr>
        <w:pPrChange w:id="283" w:author="Brown, Evan" w:date="2013-10-07T15:42:00Z">
          <w:pPr>
            <w:pStyle w:val="ListParagraph"/>
            <w:numPr>
              <w:numId w:val="7"/>
            </w:numPr>
            <w:ind w:hanging="360"/>
          </w:pPr>
        </w:pPrChange>
      </w:pPr>
      <w:bookmarkStart w:id="284" w:name="_Toc245384321"/>
      <w:ins w:id="285" w:author="Brown, Evan" w:date="2013-10-29T14:49:00Z">
        <w:r>
          <w:t>Start the Lab (</w:t>
        </w:r>
      </w:ins>
      <w:ins w:id="286" w:author="Brown, Evan" w:date="2013-10-10T14:13:00Z">
        <w:r w:rsidR="00FA54D4">
          <w:t>Deploy</w:t>
        </w:r>
      </w:ins>
      <w:ins w:id="287" w:author="Brown, Evan" w:date="2013-10-07T14:21:00Z">
        <w:r w:rsidR="002C1887">
          <w:t xml:space="preserve"> the App</w:t>
        </w:r>
      </w:ins>
      <w:ins w:id="288" w:author="Brown, Evan" w:date="2013-10-29T14:49:00Z">
        <w:r>
          <w:t>)</w:t>
        </w:r>
      </w:ins>
      <w:bookmarkEnd w:id="284"/>
    </w:p>
    <w:p w14:paraId="4BA60525" w14:textId="04CAEE3A" w:rsidR="00D800D9" w:rsidRDefault="00EF446B">
      <w:pPr>
        <w:rPr>
          <w:ins w:id="289" w:author="Brown, Evan" w:date="2013-10-29T14:48:00Z"/>
        </w:rPr>
        <w:pPrChange w:id="290" w:author="Brown, Evan" w:date="2013-10-07T13:48:00Z">
          <w:pPr>
            <w:pStyle w:val="ListParagraph"/>
            <w:numPr>
              <w:numId w:val="7"/>
            </w:numPr>
            <w:ind w:hanging="360"/>
          </w:pPr>
        </w:pPrChange>
      </w:pPr>
      <w:ins w:id="291" w:author="Brown, Evan" w:date="2013-10-07T13:48:00Z">
        <w:r>
          <w:t>We’re going to start by launching a fully functional and implemented version of our application. Throughout the workshop we’ll visit individual</w:t>
        </w:r>
      </w:ins>
      <w:ins w:id="292" w:author="Brown, Evan" w:date="2013-10-07T13:49:00Z">
        <w:r>
          <w:t xml:space="preserve"> components of the application and implement them ourselves.</w:t>
        </w:r>
      </w:ins>
    </w:p>
    <w:p w14:paraId="63F8BCA7" w14:textId="77777777" w:rsidR="00B44712" w:rsidRDefault="00B44712">
      <w:pPr>
        <w:rPr>
          <w:ins w:id="293" w:author="Brown, Evan" w:date="2013-10-29T14:48:00Z"/>
        </w:rPr>
        <w:pPrChange w:id="294" w:author="Brown, Evan" w:date="2013-10-07T13:48:00Z">
          <w:pPr>
            <w:pStyle w:val="ListParagraph"/>
            <w:numPr>
              <w:numId w:val="7"/>
            </w:numPr>
            <w:ind w:hanging="360"/>
          </w:pPr>
        </w:pPrChange>
      </w:pPr>
    </w:p>
    <w:p w14:paraId="4EEF5B49" w14:textId="7DF1886B" w:rsidR="001A7DFC" w:rsidRDefault="00B44712">
      <w:pPr>
        <w:rPr>
          <w:ins w:id="295" w:author="Brown, Evan" w:date="2013-10-07T13:54:00Z"/>
        </w:rPr>
        <w:pPrChange w:id="296" w:author="Brown, Evan" w:date="2013-10-07T13:48:00Z">
          <w:pPr>
            <w:pStyle w:val="ListParagraph"/>
            <w:numPr>
              <w:numId w:val="7"/>
            </w:numPr>
            <w:ind w:hanging="360"/>
          </w:pPr>
        </w:pPrChange>
      </w:pPr>
      <w:ins w:id="297" w:author="Brown, Evan" w:date="2013-10-29T14:48:00Z">
        <w:r>
          <w:t xml:space="preserve">You won’t be using your own AWS Account for this workshop. Instead you will create an account with </w:t>
        </w:r>
      </w:ins>
      <w:proofErr w:type="spellStart"/>
      <w:ins w:id="298" w:author="Brown, Evan" w:date="2013-11-08T17:00:00Z">
        <w:r w:rsidR="00D94F5D">
          <w:t>QwikLab</w:t>
        </w:r>
        <w:proofErr w:type="spellEnd"/>
        <w:r w:rsidR="00D94F5D">
          <w:t xml:space="preserve"> that</w:t>
        </w:r>
      </w:ins>
      <w:ins w:id="299" w:author="Brown, Evan" w:date="2013-10-29T14:48:00Z">
        <w:r>
          <w:t xml:space="preserve"> will provide you with a clean AWS account for the duration of the class, and will take care of cleaning it up wh</w:t>
        </w:r>
      </w:ins>
      <w:ins w:id="300" w:author="Brown, Evan" w:date="2013-10-29T14:49:00Z">
        <w:r>
          <w:t>en we finish at the end of the day.</w:t>
        </w:r>
      </w:ins>
    </w:p>
    <w:p w14:paraId="74A9EF53" w14:textId="77777777" w:rsidR="00B44712" w:rsidRDefault="00B44712">
      <w:pPr>
        <w:pStyle w:val="Heading2"/>
        <w:rPr>
          <w:ins w:id="301" w:author="Brown, Evan" w:date="2013-10-29T14:50:00Z"/>
        </w:rPr>
        <w:pPrChange w:id="302" w:author="Brown, Evan" w:date="2013-10-29T14:50:00Z">
          <w:pPr>
            <w:pStyle w:val="Heading1"/>
          </w:pPr>
        </w:pPrChange>
      </w:pPr>
      <w:bookmarkStart w:id="303" w:name="_Toc245384322"/>
      <w:ins w:id="304" w:author="Brown, Evan" w:date="2013-10-29T14:50:00Z">
        <w:r>
          <w:t>Start the Lab (Deploy the App)</w:t>
        </w:r>
        <w:bookmarkEnd w:id="303"/>
      </w:ins>
    </w:p>
    <w:p w14:paraId="0AD3A692" w14:textId="77777777" w:rsidR="00B44712" w:rsidRDefault="00B44712">
      <w:pPr>
        <w:rPr>
          <w:ins w:id="305" w:author="Brown, Evan" w:date="2013-10-29T14:50:00Z"/>
        </w:rPr>
        <w:pPrChange w:id="306" w:author="Brown, Evan" w:date="2013-10-07T15:45:00Z">
          <w:pPr>
            <w:pStyle w:val="ListParagraph"/>
            <w:numPr>
              <w:numId w:val="7"/>
            </w:numPr>
            <w:ind w:hanging="360"/>
          </w:pPr>
        </w:pPrChange>
      </w:pPr>
    </w:p>
    <w:p w14:paraId="348978CA" w14:textId="7BC17904" w:rsidR="005F7A4D" w:rsidRDefault="005618E8">
      <w:pPr>
        <w:pStyle w:val="ListParagraph"/>
        <w:numPr>
          <w:ilvl w:val="0"/>
          <w:numId w:val="28"/>
        </w:numPr>
        <w:rPr>
          <w:ins w:id="307" w:author="Brown, Evan" w:date="2013-10-29T14:51:00Z"/>
        </w:rPr>
        <w:pPrChange w:id="308" w:author="Brown, Evan" w:date="2013-10-29T14:50:00Z">
          <w:pPr>
            <w:pStyle w:val="ListParagraph"/>
            <w:numPr>
              <w:numId w:val="7"/>
            </w:numPr>
            <w:ind w:hanging="360"/>
          </w:pPr>
        </w:pPrChange>
      </w:pPr>
      <w:ins w:id="309" w:author="Brown, Evan" w:date="2013-10-29T14:50:00Z">
        <w:r>
          <w:t xml:space="preserve">Navigate to </w:t>
        </w:r>
      </w:ins>
      <w:ins w:id="310" w:author="Brown, Evan" w:date="2013-10-29T14:51:00Z">
        <w:r>
          <w:fldChar w:fldCharType="begin"/>
        </w:r>
        <w:r>
          <w:instrText xml:space="preserve"> HYPERLINK "</w:instrText>
        </w:r>
      </w:ins>
      <w:ins w:id="311" w:author="Brown, Evan" w:date="2013-10-29T14:50:00Z">
        <w:r>
          <w:instrText>https://</w:instrText>
        </w:r>
      </w:ins>
      <w:ins w:id="312" w:author="Brown, Evan" w:date="2013-10-29T14:51:00Z">
        <w:r w:rsidRPr="005618E8">
          <w:instrText>events-aws.qwiklab.com</w:instrText>
        </w:r>
        <w:r>
          <w:instrText xml:space="preserve">" </w:instrText>
        </w:r>
        <w:r>
          <w:fldChar w:fldCharType="separate"/>
        </w:r>
      </w:ins>
      <w:ins w:id="313" w:author="Brown, Evan" w:date="2013-10-29T14:50:00Z">
        <w:r w:rsidRPr="00B85AC1">
          <w:rPr>
            <w:rStyle w:val="Hyperlink"/>
          </w:rPr>
          <w:t>https://</w:t>
        </w:r>
      </w:ins>
      <w:ins w:id="314" w:author="Brown, Evan" w:date="2013-10-29T14:51:00Z">
        <w:r w:rsidRPr="00B85AC1">
          <w:rPr>
            <w:rStyle w:val="Hyperlink"/>
          </w:rPr>
          <w:t>events-aws.qwiklab.com</w:t>
        </w:r>
        <w:r>
          <w:fldChar w:fldCharType="end"/>
        </w:r>
        <w:r>
          <w:t xml:space="preserve"> in your web browser</w:t>
        </w:r>
        <w:r>
          <w:br/>
        </w:r>
      </w:ins>
    </w:p>
    <w:p w14:paraId="4CE15688" w14:textId="629746D7" w:rsidR="005618E8" w:rsidRDefault="00D94F5D">
      <w:pPr>
        <w:pStyle w:val="ListParagraph"/>
        <w:numPr>
          <w:ilvl w:val="0"/>
          <w:numId w:val="28"/>
        </w:numPr>
        <w:rPr>
          <w:ins w:id="315" w:author="Brown, Evan" w:date="2013-10-29T14:51:00Z"/>
        </w:rPr>
        <w:pPrChange w:id="316" w:author="Brown, Evan" w:date="2013-10-29T14:50:00Z">
          <w:pPr>
            <w:pStyle w:val="ListParagraph"/>
            <w:numPr>
              <w:numId w:val="7"/>
            </w:numPr>
            <w:ind w:hanging="360"/>
          </w:pPr>
        </w:pPrChange>
      </w:pPr>
      <w:ins w:id="317" w:author="Brown, Evan" w:date="2013-10-29T14:51:00Z">
        <w:r>
          <w:t xml:space="preserve">Create a new </w:t>
        </w:r>
        <w:proofErr w:type="spellStart"/>
        <w:r>
          <w:t>QwikLab</w:t>
        </w:r>
        <w:proofErr w:type="spellEnd"/>
        <w:r w:rsidR="005618E8">
          <w:t xml:space="preserve"> account and then sign in:</w:t>
        </w:r>
        <w:r w:rsidR="005618E8">
          <w:br/>
        </w:r>
        <w:r w:rsidR="005618E8">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rsidR="005618E8">
          <w:br/>
        </w:r>
      </w:ins>
    </w:p>
    <w:p w14:paraId="21A3A4B9" w14:textId="79F7D115" w:rsidR="005618E8" w:rsidRDefault="005618E8">
      <w:pPr>
        <w:pStyle w:val="ListParagraph"/>
        <w:numPr>
          <w:ilvl w:val="0"/>
          <w:numId w:val="28"/>
        </w:numPr>
        <w:rPr>
          <w:ins w:id="318" w:author="Brown, Evan" w:date="2013-10-29T14:52:00Z"/>
        </w:rPr>
        <w:pPrChange w:id="319" w:author="Brown, Evan" w:date="2013-10-29T14:50:00Z">
          <w:pPr>
            <w:pStyle w:val="ListParagraph"/>
            <w:numPr>
              <w:numId w:val="7"/>
            </w:numPr>
            <w:ind w:hanging="360"/>
          </w:pPr>
        </w:pPrChange>
      </w:pPr>
      <w:ins w:id="320" w:author="Brown, Evan" w:date="2013-10-29T14:52:00Z">
        <w:r>
          <w:t>In My Classes, click on the ‘Coding a Scalable…’ class:</w:t>
        </w:r>
      </w:ins>
      <w:ins w:id="321" w:author="Brown, Evan" w:date="2013-10-29T15:14:00Z">
        <w:r w:rsidR="009960A4">
          <w:br/>
        </w:r>
      </w:ins>
      <w:ins w:id="322" w:author="Brown, Evan" w:date="2013-10-29T14:52:00Z">
        <w:r>
          <w:br/>
        </w:r>
        <w:r>
          <w:rPr>
            <w:noProof/>
          </w:rPr>
          <w:lastRenderedPageBreak/>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pPr>
        <w:pStyle w:val="ListParagraph"/>
        <w:numPr>
          <w:ilvl w:val="0"/>
          <w:numId w:val="28"/>
        </w:numPr>
        <w:rPr>
          <w:ins w:id="323" w:author="Brown, Evan" w:date="2013-10-29T14:52:00Z"/>
        </w:rPr>
        <w:pPrChange w:id="324" w:author="Brown, Evan" w:date="2013-10-29T14:50:00Z">
          <w:pPr>
            <w:pStyle w:val="ListParagraph"/>
            <w:numPr>
              <w:numId w:val="7"/>
            </w:numPr>
            <w:ind w:hanging="360"/>
          </w:pPr>
        </w:pPrChange>
      </w:pPr>
      <w:ins w:id="325"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pPr>
        <w:pStyle w:val="ListParagraph"/>
        <w:numPr>
          <w:ilvl w:val="0"/>
          <w:numId w:val="28"/>
        </w:numPr>
        <w:rPr>
          <w:ins w:id="326" w:author="Brown, Evan" w:date="2013-10-29T14:54:00Z"/>
        </w:rPr>
        <w:pPrChange w:id="327" w:author="Brown, Evan" w:date="2013-10-29T14:50:00Z">
          <w:pPr>
            <w:pStyle w:val="ListParagraph"/>
            <w:numPr>
              <w:numId w:val="7"/>
            </w:numPr>
            <w:ind w:hanging="360"/>
          </w:pPr>
        </w:pPrChange>
      </w:pPr>
      <w:ins w:id="328" w:author="Brown, Evan" w:date="2013-10-29T14:53:00Z">
        <w:r>
          <w:t>The lab will take ~30 minutes to completely start. In the meantime, use the lab landing page to access the AWS Management Console and retrieve your Access Key and Secret Key:</w:t>
        </w:r>
      </w:ins>
      <w:ins w:id="329" w:author="Brown, Evan" w:date="2013-10-29T15:14:00Z">
        <w:r w:rsidR="009960A4">
          <w:br/>
        </w:r>
      </w:ins>
      <w:ins w:id="330" w:author="Brown, Evan" w:date="2013-10-29T14:53:00Z">
        <w:r>
          <w:br/>
        </w:r>
        <w:r>
          <w:rPr>
            <w:noProof/>
          </w:rPr>
          <w:lastRenderedPageBreak/>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31" w:author="Brown, Evan" w:date="2013-10-29T14:54:00Z">
        <w:r>
          <w:br/>
        </w:r>
      </w:ins>
    </w:p>
    <w:p w14:paraId="4C2DA877" w14:textId="77777777" w:rsidR="005618E8" w:rsidRDefault="005618E8">
      <w:pPr>
        <w:pStyle w:val="ListParagraph"/>
        <w:numPr>
          <w:ilvl w:val="0"/>
          <w:numId w:val="28"/>
        </w:numPr>
        <w:rPr>
          <w:ins w:id="332" w:author="Brown, Evan" w:date="2013-10-29T14:56:00Z"/>
        </w:rPr>
        <w:pPrChange w:id="333" w:author="Brown, Evan" w:date="2013-10-29T14:50:00Z">
          <w:pPr>
            <w:pStyle w:val="ListParagraph"/>
            <w:numPr>
              <w:numId w:val="7"/>
            </w:numPr>
            <w:ind w:hanging="360"/>
          </w:pPr>
        </w:pPrChange>
      </w:pPr>
      <w:ins w:id="334" w:author="Brown, Evan" w:date="2013-10-29T14:54:00Z">
        <w:r>
          <w:t xml:space="preserve">Click the Open Console button and sign into the </w:t>
        </w:r>
      </w:ins>
      <w:ins w:id="335" w:author="Brown, Evan" w:date="2013-10-29T14:55:00Z">
        <w:r>
          <w:t xml:space="preserve">Console with the User Name and Password provided by </w:t>
        </w:r>
        <w:proofErr w:type="spellStart"/>
        <w:r>
          <w:t>QwikLab</w:t>
        </w:r>
      </w:ins>
      <w:proofErr w:type="spellEnd"/>
      <w:ins w:id="336" w:author="Brown, Evan" w:date="2013-10-29T14:56:00Z">
        <w:r>
          <w:br/>
        </w:r>
      </w:ins>
    </w:p>
    <w:p w14:paraId="417822AA" w14:textId="24D33E41" w:rsidR="0008197F" w:rsidRDefault="005618E8">
      <w:pPr>
        <w:pStyle w:val="ListParagraph"/>
        <w:numPr>
          <w:ilvl w:val="0"/>
          <w:numId w:val="28"/>
        </w:numPr>
        <w:rPr>
          <w:ins w:id="337" w:author="Brown, Evan" w:date="2013-10-29T15:16:00Z"/>
        </w:rPr>
        <w:pPrChange w:id="338" w:author="Brown, Evan" w:date="2013-10-29T15:14:00Z">
          <w:pPr>
            <w:pStyle w:val="ListParagraph"/>
            <w:numPr>
              <w:numId w:val="7"/>
            </w:numPr>
            <w:ind w:hanging="360"/>
          </w:pPr>
        </w:pPrChange>
      </w:pPr>
      <w:ins w:id="339" w:author="Brown, Evan" w:date="2013-10-29T14:56:00Z">
        <w:r>
          <w:t>Navigate to the CloudFormation Console</w:t>
        </w:r>
      </w:ins>
      <w:ins w:id="340" w:author="Brown, Evan" w:date="2013-10-29T15:13:00Z">
        <w:r w:rsidR="009960A4">
          <w:t xml:space="preserve"> and choose the AWS Region indicated in the </w:t>
        </w:r>
        <w:proofErr w:type="spellStart"/>
        <w:r w:rsidR="009960A4">
          <w:t>QwikLab</w:t>
        </w:r>
        <w:proofErr w:type="spellEnd"/>
        <w:r w:rsidR="009960A4">
          <w:t xml:space="preserve"> screen (probably Oregon):</w:t>
        </w:r>
      </w:ins>
      <w:ins w:id="341" w:author="Brown, Evan" w:date="2013-10-29T14:56:00Z">
        <w:r>
          <w:br/>
        </w:r>
      </w:ins>
      <w:ins w:id="342"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43" w:author="Brown, Evan" w:date="2013-10-29T15:16:00Z">
        <w:r w:rsidR="0008197F">
          <w:br/>
        </w:r>
      </w:ins>
    </w:p>
    <w:p w14:paraId="4A05C5F7" w14:textId="24DECCEC" w:rsidR="005618E8" w:rsidRDefault="0008197F">
      <w:pPr>
        <w:pStyle w:val="ListParagraph"/>
        <w:numPr>
          <w:ilvl w:val="0"/>
          <w:numId w:val="28"/>
        </w:numPr>
        <w:rPr>
          <w:ins w:id="344" w:author="Brown, Evan" w:date="2013-10-29T14:50:00Z"/>
        </w:rPr>
        <w:pPrChange w:id="345" w:author="Brown, Evan" w:date="2013-10-29T15:14:00Z">
          <w:pPr>
            <w:pStyle w:val="ListParagraph"/>
            <w:numPr>
              <w:numId w:val="7"/>
            </w:numPr>
            <w:ind w:hanging="360"/>
          </w:pPr>
        </w:pPrChange>
      </w:pPr>
      <w:ins w:id="346"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47" w:author="Brown, Evan" w:date="2013-10-07T14:13:00Z"/>
        </w:rPr>
        <w:pPrChange w:id="348" w:author="Brown, Evan" w:date="2013-10-07T15:45:00Z">
          <w:pPr>
            <w:pStyle w:val="ListParagraph"/>
            <w:numPr>
              <w:numId w:val="7"/>
            </w:numPr>
            <w:ind w:hanging="360"/>
          </w:pPr>
        </w:pPrChange>
      </w:pPr>
      <w:bookmarkStart w:id="349" w:name="_Toc245384323"/>
      <w:ins w:id="350" w:author="Brown, Evan" w:date="2013-10-07T15:42:00Z">
        <w:r>
          <w:t>What’s Going On?</w:t>
        </w:r>
      </w:ins>
      <w:bookmarkEnd w:id="349"/>
    </w:p>
    <w:p w14:paraId="3B204365" w14:textId="241F17E8" w:rsidR="00D800D9" w:rsidRDefault="004C17C8">
      <w:pPr>
        <w:rPr>
          <w:ins w:id="351" w:author="Brown, Evan" w:date="2013-10-07T14:06:00Z"/>
        </w:rPr>
        <w:pPrChange w:id="352" w:author="Brown, Evan" w:date="2013-10-07T13:48:00Z">
          <w:pPr>
            <w:pStyle w:val="ListParagraph"/>
            <w:numPr>
              <w:numId w:val="7"/>
            </w:numPr>
            <w:ind w:hanging="360"/>
          </w:pPr>
        </w:pPrChange>
      </w:pPr>
      <w:ins w:id="353"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w:t>
        </w:r>
      </w:ins>
      <w:ins w:id="354" w:author="Brown, Evan" w:date="2013-10-29T15:16:00Z">
        <w:r w:rsidR="0008197F">
          <w:t xml:space="preserve"> as environment variables</w:t>
        </w:r>
      </w:ins>
      <w:ins w:id="355" w:author="Brown, Evan" w:date="2013-10-07T15:43:00Z">
        <w:r>
          <w:t xml:space="preserve">. </w:t>
        </w:r>
      </w:ins>
      <w:ins w:id="356" w:author="Brown, Evan" w:date="2013-10-29T15:16:00Z">
        <w:r w:rsidR="0008197F">
          <w:t xml:space="preserve">When your application launches in </w:t>
        </w:r>
      </w:ins>
      <w:ins w:id="357" w:author="Brown, Evan" w:date="2013-10-29T15:17:00Z">
        <w:r w:rsidR="0008197F">
          <w:t xml:space="preserve">Elastic </w:t>
        </w:r>
      </w:ins>
      <w:ins w:id="358" w:author="Brown, Evan" w:date="2013-10-29T15:16:00Z">
        <w:r w:rsidR="0008197F">
          <w:t xml:space="preserve">Beanstalk, it will read </w:t>
        </w:r>
      </w:ins>
      <w:ins w:id="359" w:author="Brown, Evan" w:date="2013-10-29T15:17:00Z">
        <w:r w:rsidR="0008197F">
          <w:t xml:space="preserve">those environment variables and upload them to S3 as a configuration file that other servers can use, and that you will configure your local </w:t>
        </w:r>
        <w:proofErr w:type="spellStart"/>
        <w:r w:rsidR="0008197F">
          <w:t>dev</w:t>
        </w:r>
        <w:proofErr w:type="spellEnd"/>
        <w:r w:rsidR="0008197F">
          <w:t xml:space="preserve"> environment to use.</w:t>
        </w:r>
      </w:ins>
      <w:ins w:id="360" w:author="Brown, Evan" w:date="2013-10-07T14:06:00Z">
        <w:r w:rsidR="00A2639E">
          <w:br/>
        </w:r>
      </w:ins>
    </w:p>
    <w:p w14:paraId="6279E782" w14:textId="77777777" w:rsidR="00B44712" w:rsidRDefault="00B44712" w:rsidP="00B44712">
      <w:pPr>
        <w:pStyle w:val="Title"/>
        <w:rPr>
          <w:ins w:id="361" w:author="Brown, Evan" w:date="2013-10-29T14:48:00Z"/>
        </w:rPr>
      </w:pPr>
      <w:ins w:id="362" w:author="Brown, Evan" w:date="2013-10-29T14:48:00Z">
        <w:r>
          <w:lastRenderedPageBreak/>
          <w:t>A Little Background</w:t>
        </w:r>
      </w:ins>
    </w:p>
    <w:p w14:paraId="79B33ECA" w14:textId="77777777" w:rsidR="00B44712" w:rsidRDefault="00B44712" w:rsidP="00B44712">
      <w:pPr>
        <w:pStyle w:val="Heading1"/>
        <w:rPr>
          <w:ins w:id="363" w:author="Brown, Evan" w:date="2013-10-29T14:48:00Z"/>
        </w:rPr>
      </w:pPr>
      <w:bookmarkStart w:id="364" w:name="_Toc245384324"/>
      <w:ins w:id="365" w:author="Brown, Evan" w:date="2013-10-29T14:48:00Z">
        <w:r>
          <w:t>A Little Background</w:t>
        </w:r>
        <w:bookmarkEnd w:id="364"/>
      </w:ins>
    </w:p>
    <w:p w14:paraId="6C7CC00B" w14:textId="4BD04CF2" w:rsidR="00B44712" w:rsidRDefault="00B44712" w:rsidP="00B44712">
      <w:pPr>
        <w:rPr>
          <w:ins w:id="366" w:author="Brown, Evan" w:date="2013-10-29T14:48:00Z"/>
        </w:rPr>
      </w:pPr>
      <w:ins w:id="367"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68" w:author="Brown, Evan" w:date="2013-10-29T15:17:00Z">
        <w:r w:rsidR="006219DB">
          <w:t xml:space="preserve"> and</w:t>
        </w:r>
      </w:ins>
      <w:ins w:id="369"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70" w:author="Brown, Evan" w:date="2013-10-29T14:48:00Z"/>
        </w:rPr>
      </w:pPr>
      <w:bookmarkStart w:id="371" w:name="_Toc245384325"/>
      <w:ins w:id="372" w:author="Brown, Evan" w:date="2013-10-29T14:48:00Z">
        <w:r>
          <w:t>Technology Stack</w:t>
        </w:r>
        <w:bookmarkEnd w:id="371"/>
      </w:ins>
    </w:p>
    <w:p w14:paraId="22AF506F" w14:textId="77777777" w:rsidR="00B44712" w:rsidRDefault="00B44712" w:rsidP="00B44712">
      <w:pPr>
        <w:rPr>
          <w:ins w:id="373" w:author="Brown, Evan" w:date="2013-10-29T14:48:00Z"/>
        </w:rPr>
      </w:pPr>
      <w:ins w:id="374"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75" w:author="Brown, Evan" w:date="2013-10-29T14:48:00Z"/>
        </w:rPr>
      </w:pPr>
      <w:ins w:id="376" w:author="Brown, Evan" w:date="2013-10-29T14:48:00Z">
        <w:r>
          <w:t>Spring Framework 3.2</w:t>
        </w:r>
      </w:ins>
    </w:p>
    <w:p w14:paraId="2AB1096E" w14:textId="77777777" w:rsidR="00B44712" w:rsidRDefault="00B44712" w:rsidP="00B44712">
      <w:pPr>
        <w:pStyle w:val="ListParagraph"/>
        <w:numPr>
          <w:ilvl w:val="0"/>
          <w:numId w:val="25"/>
        </w:numPr>
        <w:rPr>
          <w:ins w:id="377" w:author="Brown, Evan" w:date="2013-10-29T14:48:00Z"/>
        </w:rPr>
      </w:pPr>
      <w:ins w:id="378" w:author="Brown, Evan" w:date="2013-10-29T14:48:00Z">
        <w:r>
          <w:t>Spring Security 3.1</w:t>
        </w:r>
      </w:ins>
    </w:p>
    <w:p w14:paraId="64C37EDA" w14:textId="77777777" w:rsidR="00B44712" w:rsidRDefault="00B44712" w:rsidP="00B44712">
      <w:pPr>
        <w:pStyle w:val="ListParagraph"/>
        <w:numPr>
          <w:ilvl w:val="0"/>
          <w:numId w:val="25"/>
        </w:numPr>
        <w:rPr>
          <w:ins w:id="379" w:author="Brown, Evan" w:date="2013-10-29T14:48:00Z"/>
        </w:rPr>
      </w:pPr>
      <w:ins w:id="380" w:author="Brown, Evan" w:date="2013-10-29T14:48:00Z">
        <w:r>
          <w:t>Spring Web MVC</w:t>
        </w:r>
      </w:ins>
    </w:p>
    <w:p w14:paraId="3AE64C62" w14:textId="77777777" w:rsidR="00B44712" w:rsidRDefault="00B44712" w:rsidP="00B44712">
      <w:pPr>
        <w:pStyle w:val="ListParagraph"/>
        <w:numPr>
          <w:ilvl w:val="0"/>
          <w:numId w:val="25"/>
        </w:numPr>
        <w:rPr>
          <w:ins w:id="381" w:author="Brown, Evan" w:date="2013-10-29T14:48:00Z"/>
        </w:rPr>
      </w:pPr>
      <w:proofErr w:type="spellStart"/>
      <w:ins w:id="382" w:author="Brown, Evan" w:date="2013-10-29T14:48:00Z">
        <w:r>
          <w:t>ThymeLeaf</w:t>
        </w:r>
        <w:proofErr w:type="spellEnd"/>
        <w:r>
          <w:t xml:space="preserve"> Template Engine</w:t>
        </w:r>
      </w:ins>
    </w:p>
    <w:p w14:paraId="300D279D" w14:textId="77777777" w:rsidR="00B44712" w:rsidRDefault="00B44712" w:rsidP="00B44712">
      <w:pPr>
        <w:pStyle w:val="ListParagraph"/>
        <w:numPr>
          <w:ilvl w:val="0"/>
          <w:numId w:val="25"/>
        </w:numPr>
        <w:rPr>
          <w:ins w:id="383" w:author="Brown, Evan" w:date="2013-10-29T14:48:00Z"/>
        </w:rPr>
      </w:pPr>
      <w:ins w:id="384" w:author="Brown, Evan" w:date="2013-10-29T14:48:00Z">
        <w:r>
          <w:t>AWS SDK for Java</w:t>
        </w:r>
      </w:ins>
    </w:p>
    <w:p w14:paraId="03B58DFA" w14:textId="77777777" w:rsidR="00B44712" w:rsidRDefault="00B44712" w:rsidP="00B44712">
      <w:pPr>
        <w:pStyle w:val="ListParagraph"/>
        <w:numPr>
          <w:ilvl w:val="0"/>
          <w:numId w:val="25"/>
        </w:numPr>
        <w:rPr>
          <w:ins w:id="385" w:author="Brown, Evan" w:date="2013-10-29T14:48:00Z"/>
        </w:rPr>
      </w:pPr>
      <w:ins w:id="386" w:author="Brown, Evan" w:date="2013-10-29T14:48: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proofErr w:type="spellEnd"/>
      </w:ins>
    </w:p>
    <w:p w14:paraId="137754B1" w14:textId="77777777" w:rsidR="00B44712" w:rsidRDefault="00B44712">
      <w:pPr>
        <w:rPr>
          <w:ins w:id="387" w:author="Brown, Evan" w:date="2013-10-29T14:48:00Z"/>
          <w:rFonts w:asciiTheme="majorHAnsi" w:eastAsiaTheme="majorEastAsia" w:hAnsiTheme="majorHAnsi" w:cstheme="majorBidi"/>
          <w:color w:val="A43926" w:themeColor="text2" w:themeShade="BF"/>
          <w:spacing w:val="5"/>
          <w:kern w:val="28"/>
          <w:sz w:val="52"/>
          <w:szCs w:val="52"/>
        </w:rPr>
      </w:pPr>
      <w:ins w:id="388" w:author="Brown, Evan" w:date="2013-10-29T14:48:00Z">
        <w:r>
          <w:br w:type="page"/>
        </w:r>
      </w:ins>
    </w:p>
    <w:p w14:paraId="3A1953DF" w14:textId="67145E6C" w:rsidR="00F80520" w:rsidDel="00DE4E62" w:rsidRDefault="00B567C6">
      <w:pPr>
        <w:pStyle w:val="Title"/>
        <w:rPr>
          <w:del w:id="389" w:author="Brown, Evan" w:date="2013-10-07T12:31:00Z"/>
        </w:rPr>
        <w:pPrChange w:id="390" w:author="Brown, Evan" w:date="2013-10-07T14:15:00Z">
          <w:pPr>
            <w:pStyle w:val="Heading2"/>
          </w:pPr>
        </w:pPrChange>
      </w:pPr>
      <w:ins w:id="391" w:author="Brown, Evan" w:date="2013-10-07T12:32:00Z">
        <w:r>
          <w:lastRenderedPageBreak/>
          <w:t>Configure</w:t>
        </w:r>
        <w:r w:rsidR="00DE4E62">
          <w:t xml:space="preserve"> Credentials</w:t>
        </w:r>
      </w:ins>
    </w:p>
    <w:p w14:paraId="17BA2238" w14:textId="447402C0" w:rsidR="004417EE" w:rsidRDefault="001E557D">
      <w:pPr>
        <w:pStyle w:val="Title"/>
        <w:rPr>
          <w:ins w:id="392" w:author="Brown, Evan" w:date="2013-10-07T14:21:00Z"/>
        </w:rPr>
        <w:pPrChange w:id="393" w:author="Brown, Evan" w:date="2013-10-07T14:21:00Z">
          <w:pPr>
            <w:pStyle w:val="Heading2"/>
          </w:pPr>
        </w:pPrChange>
      </w:pPr>
      <w:ins w:id="394" w:author="Brown, Evan" w:date="2013-10-07T14:13:00Z">
        <w:r>
          <w:t xml:space="preserve"> </w:t>
        </w:r>
      </w:ins>
      <w:ins w:id="395" w:author="Brown, Evan" w:date="2013-10-10T14:47:00Z">
        <w:r w:rsidR="00440A72">
          <w:t>In</w:t>
        </w:r>
      </w:ins>
      <w:ins w:id="396" w:author="Brown, Evan" w:date="2013-10-07T14:13:00Z">
        <w:r>
          <w:t xml:space="preserve"> Eclipse</w:t>
        </w:r>
      </w:ins>
    </w:p>
    <w:p w14:paraId="5ABF836D" w14:textId="1AF70BE8" w:rsidR="004417EE" w:rsidRPr="00741946" w:rsidRDefault="00B567C6">
      <w:pPr>
        <w:pStyle w:val="Heading1"/>
        <w:rPr>
          <w:ins w:id="397" w:author="Brown, Evan" w:date="2013-10-07T14:21:00Z"/>
        </w:rPr>
        <w:pPrChange w:id="398" w:author="Brown, Evan" w:date="2013-10-07T14:21:00Z">
          <w:pPr>
            <w:pStyle w:val="Title"/>
          </w:pPr>
        </w:pPrChange>
      </w:pPr>
      <w:bookmarkStart w:id="399" w:name="_Toc245384326"/>
      <w:ins w:id="400" w:author="Brown, Evan" w:date="2013-10-07T14:21:00Z">
        <w:r>
          <w:t>Configure</w:t>
        </w:r>
        <w:r w:rsidR="004417EE">
          <w:t xml:space="preserve"> Credentials in Eclipse</w:t>
        </w:r>
        <w:bookmarkEnd w:id="399"/>
      </w:ins>
    </w:p>
    <w:p w14:paraId="567CB679" w14:textId="34E0E6EC" w:rsidR="00DE4E62" w:rsidRDefault="00DE4E62">
      <w:pPr>
        <w:rPr>
          <w:ins w:id="401" w:author="Brown, Evan" w:date="2013-10-07T13:58:00Z"/>
        </w:rPr>
        <w:pPrChange w:id="402" w:author="Brown, Evan" w:date="2013-10-07T12:32:00Z">
          <w:pPr>
            <w:pStyle w:val="Heading2"/>
          </w:pPr>
        </w:pPrChange>
      </w:pPr>
      <w:ins w:id="403" w:author="Brown, Evan" w:date="2013-10-07T12:32:00Z">
        <w:r>
          <w:t xml:space="preserve">Before we </w:t>
        </w:r>
      </w:ins>
      <w:ins w:id="404" w:author="Brown, Evan" w:date="2013-10-07T12:33:00Z">
        <w:r>
          <w:t>import</w:t>
        </w:r>
      </w:ins>
      <w:ins w:id="405" w:author="Brown, Evan" w:date="2013-10-07T12:32:00Z">
        <w:r w:rsidR="00F0563C">
          <w:t xml:space="preserve"> the source </w:t>
        </w:r>
        <w:r>
          <w:t>for our sample application</w:t>
        </w:r>
      </w:ins>
      <w:ins w:id="406" w:author="Brown, Evan" w:date="2013-10-07T12:33:00Z">
        <w:r>
          <w:t xml:space="preserve"> and begin coding</w:t>
        </w:r>
      </w:ins>
      <w:ins w:id="407" w:author="Brown, Evan" w:date="2013-10-07T12:32:00Z">
        <w:r>
          <w:t xml:space="preserve">, let’s configure our IDE with </w:t>
        </w:r>
      </w:ins>
      <w:ins w:id="408"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409" w:author="Brown, Evan" w:date="2013-10-07T13:35:00Z"/>
        </w:rPr>
      </w:pPr>
      <w:bookmarkStart w:id="410" w:name="_Toc245384327"/>
      <w:ins w:id="411" w:author="Brown, Evan" w:date="2013-10-07T13:06:00Z">
        <w:r>
          <w:t xml:space="preserve">Get Access Key and Secret Key from </w:t>
        </w:r>
        <w:proofErr w:type="spellStart"/>
        <w:r>
          <w:t>QwikLab</w:t>
        </w:r>
      </w:ins>
      <w:bookmarkEnd w:id="410"/>
      <w:proofErr w:type="spellEnd"/>
    </w:p>
    <w:p w14:paraId="37458C14" w14:textId="6D76F4D2" w:rsidR="006A6DB5" w:rsidRDefault="00F17A4D">
      <w:pPr>
        <w:rPr>
          <w:ins w:id="412" w:author="Brown, Evan" w:date="2013-10-29T15:20:00Z"/>
        </w:rPr>
        <w:pPrChange w:id="413" w:author="Brown, Evan" w:date="2013-10-07T12:32:00Z">
          <w:pPr>
            <w:pStyle w:val="Heading2"/>
          </w:pPr>
        </w:pPrChange>
      </w:pPr>
      <w:ins w:id="414" w:author="Brown, Evan" w:date="2013-10-07T13:35:00Z">
        <w:r>
          <w:t xml:space="preserve">An Access Key </w:t>
        </w:r>
      </w:ins>
      <w:ins w:id="415" w:author="Brown, Evan" w:date="2013-10-07T13:36:00Z">
        <w:r>
          <w:t xml:space="preserve">(AK) </w:t>
        </w:r>
      </w:ins>
      <w:ins w:id="416" w:author="Brown, Evan" w:date="2013-10-07T13:35:00Z">
        <w:r>
          <w:t xml:space="preserve">and Secret Key </w:t>
        </w:r>
      </w:ins>
      <w:ins w:id="417" w:author="Brown, Evan" w:date="2013-10-07T13:36:00Z">
        <w:r>
          <w:t xml:space="preserve">(SK) </w:t>
        </w:r>
      </w:ins>
      <w:ins w:id="418" w:author="Brown, Evan" w:date="2013-10-07T13:35:00Z">
        <w:r>
          <w:t>are used to sign API requests that you make to AWS.</w:t>
        </w:r>
      </w:ins>
      <w:ins w:id="419" w:author="Brown, Evan" w:date="2013-10-07T13:36:00Z">
        <w:r>
          <w:t xml:space="preserve"> </w:t>
        </w:r>
      </w:ins>
      <w:proofErr w:type="spellStart"/>
      <w:ins w:id="420" w:author="Brown, Evan" w:date="2013-10-07T13:34:00Z">
        <w:r w:rsidR="00F0563C">
          <w:t>QwikLab</w:t>
        </w:r>
        <w:proofErr w:type="spellEnd"/>
        <w:r w:rsidR="00F0563C">
          <w:t xml:space="preserve"> has helped out by generating an </w:t>
        </w:r>
      </w:ins>
      <w:ins w:id="421" w:author="Brown, Evan" w:date="2013-10-07T13:37:00Z">
        <w:r>
          <w:t xml:space="preserve">AK </w:t>
        </w:r>
      </w:ins>
      <w:ins w:id="422" w:author="Brown, Evan" w:date="2013-10-07T13:34:00Z">
        <w:r w:rsidR="00F0563C">
          <w:t xml:space="preserve">and </w:t>
        </w:r>
      </w:ins>
      <w:ins w:id="423" w:author="Brown, Evan" w:date="2013-10-07T13:37:00Z">
        <w:r>
          <w:t xml:space="preserve">SK </w:t>
        </w:r>
      </w:ins>
      <w:ins w:id="424" w:author="Brown, Evan" w:date="2013-10-07T13:36:00Z">
        <w:r>
          <w:t>for you</w:t>
        </w:r>
      </w:ins>
      <w:ins w:id="425" w:author="Brown, Evan" w:date="2013-10-07T13:34:00Z">
        <w:r>
          <w:t xml:space="preserve">. </w:t>
        </w:r>
      </w:ins>
    </w:p>
    <w:p w14:paraId="7850C8E5" w14:textId="77777777" w:rsidR="006A6DB5" w:rsidRDefault="006A6DB5">
      <w:pPr>
        <w:rPr>
          <w:ins w:id="426" w:author="Brown, Evan" w:date="2013-10-29T15:20:00Z"/>
        </w:rPr>
        <w:pPrChange w:id="427" w:author="Brown, Evan" w:date="2013-10-07T12:32:00Z">
          <w:pPr>
            <w:pStyle w:val="Heading2"/>
          </w:pPr>
        </w:pPrChange>
      </w:pPr>
    </w:p>
    <w:p w14:paraId="1B737894" w14:textId="477D1674" w:rsidR="00F17A4D" w:rsidRDefault="00F17A4D">
      <w:pPr>
        <w:pStyle w:val="ListParagraph"/>
        <w:numPr>
          <w:ilvl w:val="0"/>
          <w:numId w:val="28"/>
        </w:numPr>
        <w:rPr>
          <w:ins w:id="428" w:author="Brown, Evan" w:date="2013-10-07T13:37:00Z"/>
        </w:rPr>
        <w:pPrChange w:id="429" w:author="Brown, Evan" w:date="2013-10-29T15:20:00Z">
          <w:pPr>
            <w:pStyle w:val="Heading2"/>
          </w:pPr>
        </w:pPrChange>
      </w:pPr>
      <w:ins w:id="430" w:author="Brown, Evan" w:date="2013-10-07T13:34:00Z">
        <w:r>
          <w:t xml:space="preserve">Open </w:t>
        </w:r>
        <w:r w:rsidR="006A6DB5">
          <w:t xml:space="preserve">the </w:t>
        </w:r>
        <w:proofErr w:type="spellStart"/>
        <w:r w:rsidR="006A6DB5">
          <w:t>QwikLab</w:t>
        </w:r>
        <w:proofErr w:type="spellEnd"/>
        <w:r w:rsidR="006A6DB5">
          <w:t xml:space="preserve"> tab in your browser, </w:t>
        </w:r>
        <w:r>
          <w:t xml:space="preserve">locate </w:t>
        </w:r>
      </w:ins>
      <w:ins w:id="431" w:author="Brown, Evan" w:date="2013-10-07T13:37:00Z">
        <w:r>
          <w:t>them</w:t>
        </w:r>
      </w:ins>
      <w:ins w:id="432" w:author="Brown, Evan" w:date="2013-10-29T15:18:00Z">
        <w:r w:rsidR="006A6DB5">
          <w:t>, and copy them to a text editor</w:t>
        </w:r>
      </w:ins>
      <w:ins w:id="433" w:author="Brown, Evan" w:date="2013-10-07T13:37:00Z">
        <w:r>
          <w:t>:</w:t>
        </w:r>
      </w:ins>
      <w:ins w:id="434" w:author="Brown, Evan" w:date="2013-10-29T15:19:00Z">
        <w:r w:rsidR="006A6DB5">
          <w:br/>
        </w:r>
        <w:r w:rsidR="006A6DB5" w:rsidRPr="00611570">
          <w:rPr>
            <w:noProof/>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35" w:author="Brown, Evan" w:date="2013-10-07T13:37:00Z"/>
        </w:rPr>
        <w:pPrChange w:id="436" w:author="Brown, Evan" w:date="2013-10-07T12:32:00Z">
          <w:pPr>
            <w:pStyle w:val="Heading2"/>
          </w:pPr>
        </w:pPrChange>
      </w:pPr>
    </w:p>
    <w:p w14:paraId="17B953F1" w14:textId="77777777" w:rsidR="00F17A4D" w:rsidRDefault="00F17A4D">
      <w:pPr>
        <w:rPr>
          <w:ins w:id="437" w:author="Brown, Evan" w:date="2013-10-07T13:37:00Z"/>
        </w:rPr>
        <w:pPrChange w:id="438" w:author="Brown, Evan" w:date="2013-10-07T12:32:00Z">
          <w:pPr>
            <w:pStyle w:val="Heading2"/>
          </w:pPr>
        </w:pPrChange>
      </w:pPr>
    </w:p>
    <w:p w14:paraId="4ADF303F" w14:textId="6FE98FC6" w:rsidR="00E30EAE" w:rsidRDefault="006A6DB5">
      <w:pPr>
        <w:rPr>
          <w:ins w:id="439" w:author="Brown, Evan" w:date="2013-10-07T13:35:00Z"/>
        </w:rPr>
        <w:pPrChange w:id="440" w:author="Brown, Evan" w:date="2013-10-07T12:32:00Z">
          <w:pPr>
            <w:pStyle w:val="Heading2"/>
          </w:pPr>
        </w:pPrChange>
      </w:pPr>
      <w:ins w:id="441" w:author="Brown, Evan" w:date="2013-10-29T15:20:00Z">
        <w:r>
          <w:rPr>
            <w:b/>
          </w:rPr>
          <w:t xml:space="preserve">Note: </w:t>
        </w:r>
      </w:ins>
      <w:ins w:id="442" w:author="Brown, Evan" w:date="2013-10-07T13:37:00Z">
        <w:r w:rsidR="00F17A4D">
          <w:t xml:space="preserve">If </w:t>
        </w:r>
      </w:ins>
      <w:ins w:id="443" w:author="Brown, Evan" w:date="2013-11-08T17:02:00Z">
        <w:r w:rsidR="004B42D4">
          <w:t>you</w:t>
        </w:r>
      </w:ins>
      <w:ins w:id="444" w:author="Brown, Evan" w:date="2013-10-07T13:37:00Z">
        <w:r w:rsidR="00F17A4D">
          <w:t xml:space="preserve"> weren’t using </w:t>
        </w:r>
        <w:proofErr w:type="spellStart"/>
        <w:r w:rsidR="00F17A4D">
          <w:t>QwikLab</w:t>
        </w:r>
        <w:proofErr w:type="spellEnd"/>
        <w:r w:rsidR="00F17A4D">
          <w:t xml:space="preserve"> in this workshop, you would</w:t>
        </w:r>
      </w:ins>
      <w:ins w:id="445" w:author="Brown, Evan" w:date="2013-10-07T13:34:00Z">
        <w:r w:rsidR="00F0563C">
          <w:t xml:space="preserve"> manage your keys by using the Identity and Access Management service in the AWS Management Console at </w:t>
        </w:r>
      </w:ins>
      <w:ins w:id="446"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47" w:author="Brown, Evan" w:date="2013-10-07T13:07:00Z"/>
        </w:rPr>
        <w:pPrChange w:id="448" w:author="Brown, Evan" w:date="2013-10-07T12:32:00Z">
          <w:pPr>
            <w:pStyle w:val="Heading2"/>
          </w:pPr>
        </w:pPrChange>
      </w:pPr>
      <w:ins w:id="449" w:author="Brown, Evan" w:date="2013-10-07T13:07:00Z">
        <w:r>
          <w:t xml:space="preserve"> </w:t>
        </w:r>
      </w:ins>
    </w:p>
    <w:p w14:paraId="11245C5C" w14:textId="740D0797" w:rsidR="00194537" w:rsidRDefault="00194537" w:rsidP="00194537">
      <w:pPr>
        <w:pStyle w:val="Heading2"/>
        <w:rPr>
          <w:ins w:id="450" w:author="Brown, Evan" w:date="2013-10-07T13:27:00Z"/>
        </w:rPr>
      </w:pPr>
      <w:bookmarkStart w:id="451" w:name="_Toc245384328"/>
      <w:ins w:id="452" w:author="Brown, Evan" w:date="2013-10-07T13:28:00Z">
        <w:r>
          <w:t>Configure the AWS Toolkit for Eclipse</w:t>
        </w:r>
      </w:ins>
      <w:bookmarkEnd w:id="451"/>
    </w:p>
    <w:p w14:paraId="4EEDBACE" w14:textId="06E757E2" w:rsidR="00194537" w:rsidRDefault="00194537">
      <w:pPr>
        <w:rPr>
          <w:ins w:id="453" w:author="Brown, Evan" w:date="2013-10-07T13:30:00Z"/>
        </w:rPr>
        <w:pPrChange w:id="454" w:author="Brown, Evan" w:date="2013-10-07T13:27:00Z">
          <w:pPr>
            <w:pStyle w:val="Heading2"/>
          </w:pPr>
        </w:pPrChange>
      </w:pPr>
      <w:ins w:id="455" w:author="Brown, Evan" w:date="2013-10-07T13:28:00Z">
        <w:r>
          <w:t xml:space="preserve">The toolkit will help you deploy your application to AWS Elastic Beanstalk and needs an Access Key and Secret Key </w:t>
        </w:r>
      </w:ins>
      <w:ins w:id="456" w:author="Brown, Evan" w:date="2013-10-07T13:29:00Z">
        <w:r>
          <w:t>configured</w:t>
        </w:r>
      </w:ins>
      <w:ins w:id="457" w:author="Brown, Evan" w:date="2013-10-07T13:28:00Z">
        <w:r>
          <w:t xml:space="preserve"> </w:t>
        </w:r>
      </w:ins>
      <w:ins w:id="458" w:author="Brown, Evan" w:date="2013-10-07T13:29:00Z">
        <w:r>
          <w:t xml:space="preserve">to be able to call the EB APIs. </w:t>
        </w:r>
      </w:ins>
    </w:p>
    <w:p w14:paraId="05FEA734" w14:textId="77777777" w:rsidR="00194537" w:rsidRDefault="00194537">
      <w:pPr>
        <w:rPr>
          <w:ins w:id="459" w:author="Brown, Evan" w:date="2013-10-07T13:30:00Z"/>
        </w:rPr>
        <w:pPrChange w:id="460" w:author="Brown, Evan" w:date="2013-10-07T13:27:00Z">
          <w:pPr>
            <w:pStyle w:val="Heading2"/>
          </w:pPr>
        </w:pPrChange>
      </w:pPr>
    </w:p>
    <w:p w14:paraId="74232169" w14:textId="4CB2B13C" w:rsidR="00194537" w:rsidRDefault="004B42D4">
      <w:pPr>
        <w:pStyle w:val="ListParagraph"/>
        <w:numPr>
          <w:ilvl w:val="0"/>
          <w:numId w:val="28"/>
        </w:numPr>
        <w:rPr>
          <w:ins w:id="461" w:author="Brown, Evan" w:date="2013-10-07T13:31:00Z"/>
        </w:rPr>
        <w:pPrChange w:id="462" w:author="Brown, Evan" w:date="2013-10-29T14:50:00Z">
          <w:pPr>
            <w:pStyle w:val="Heading2"/>
          </w:pPr>
        </w:pPrChange>
      </w:pPr>
      <w:ins w:id="463" w:author="Brown, Evan" w:date="2013-11-08T17:03:00Z">
        <w:r w:rsidRPr="00611570">
          <w:rPr>
            <w:noProof/>
          </w:rPr>
          <w:lastRenderedPageBreak/>
          <mc:AlternateContent>
            <mc:Choice Requires="wps">
              <w:drawing>
                <wp:anchor distT="0" distB="0" distL="114300" distR="114300" simplePos="0" relativeHeight="251659264" behindDoc="0" locked="0" layoutInCell="1" allowOverlap="1" wp14:anchorId="7E463C03" wp14:editId="2238193E">
                  <wp:simplePos x="0" y="0"/>
                  <wp:positionH relativeFrom="column">
                    <wp:posOffset>1672590</wp:posOffset>
                  </wp:positionH>
                  <wp:positionV relativeFrom="paragraph">
                    <wp:posOffset>278674</wp:posOffset>
                  </wp:positionV>
                  <wp:extent cx="0" cy="281940"/>
                  <wp:effectExtent l="101600" t="0" r="76200" b="73660"/>
                  <wp:wrapNone/>
                  <wp:docPr id="88" name="Straight Arrow Connector 88"/>
                  <wp:cNvGraphicFramePr/>
                  <a:graphic xmlns:a="http://schemas.openxmlformats.org/drawingml/2006/main">
                    <a:graphicData uri="http://schemas.microsoft.com/office/word/2010/wordprocessingShape">
                      <wps:wsp>
                        <wps:cNvCnPr/>
                        <wps:spPr>
                          <a:xfrm>
                            <a:off x="0" y="0"/>
                            <a:ext cx="0" cy="281940"/>
                          </a:xfrm>
                          <a:prstGeom prst="straightConnector1">
                            <a:avLst/>
                          </a:prstGeom>
                          <a:ln>
                            <a:solidFill>
                              <a:srgbClr val="FF66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Straight Arrow Connector 88" o:spid="_x0000_s1026" type="#_x0000_t32" style="position:absolute;margin-left:131.7pt;margin-top:21.95pt;width:0;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" strokecolor="#f60" strokeweight="26425emu">
                  <v:stroke endarrow="open"/>
                </v:shape>
              </w:pict>
            </mc:Fallback>
          </mc:AlternateContent>
        </w:r>
      </w:ins>
      <w:ins w:id="464" w:author="Brown, Evan" w:date="2013-10-07T13:31:00Z">
        <w:r w:rsidR="00194537">
          <w:t>Select the Preferences option in the AWS Toolkit dropdown menu:</w:t>
        </w:r>
        <w:r w:rsidR="00194537">
          <w:br/>
        </w:r>
        <w:r w:rsidR="00194537" w:rsidRPr="00611570">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65" w:author="Brown, Evan" w:date="2013-10-07T13:32:00Z">
        <w:r w:rsidR="00194537">
          <w:br/>
        </w:r>
      </w:ins>
    </w:p>
    <w:p w14:paraId="363618A8" w14:textId="2FBFD79B" w:rsidR="00194537" w:rsidRDefault="00194537">
      <w:pPr>
        <w:pStyle w:val="ListParagraph"/>
        <w:numPr>
          <w:ilvl w:val="0"/>
          <w:numId w:val="28"/>
        </w:numPr>
        <w:rPr>
          <w:ins w:id="466" w:author="Brown, Evan" w:date="2013-10-07T13:40:00Z"/>
        </w:rPr>
        <w:pPrChange w:id="467" w:author="Brown, Evan" w:date="2013-10-29T14:50:00Z">
          <w:pPr>
            <w:pStyle w:val="Heading2"/>
          </w:pPr>
        </w:pPrChange>
      </w:pPr>
      <w:ins w:id="468" w:author="Brown, Evan" w:date="2013-10-07T13:32:00Z">
        <w:r>
          <w:t xml:space="preserve">Enter the Access Key and Secret Key </w:t>
        </w:r>
        <w:r w:rsidR="00F0563C">
          <w:t xml:space="preserve">you retrieved from </w:t>
        </w:r>
        <w:proofErr w:type="spellStart"/>
        <w:r w:rsidR="00F0563C">
          <w:t>QwikLab</w:t>
        </w:r>
        <w:proofErr w:type="spellEnd"/>
        <w:r w:rsidR="00F0563C">
          <w:t xml:space="preserve">, then </w:t>
        </w:r>
      </w:ins>
      <w:ins w:id="469" w:author="Brown, Evan" w:date="2013-10-07T13:33:00Z">
        <w:r w:rsidR="00F0563C">
          <w:t>click Apply and OK:</w:t>
        </w:r>
        <w:r w:rsidR="00F0563C">
          <w:br/>
        </w:r>
        <w:r w:rsidR="00F0563C" w:rsidRPr="00611570">
          <w:rPr>
            <w:noProof/>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70" w:author="Brown, Evan" w:date="2013-10-07T13:40:00Z">
        <w:r w:rsidR="00F17A4D">
          <w:br/>
        </w:r>
      </w:ins>
    </w:p>
    <w:p w14:paraId="1DC32108" w14:textId="273914E8" w:rsidR="00F17A4D" w:rsidRDefault="00F17A4D">
      <w:pPr>
        <w:pStyle w:val="ListParagraph"/>
        <w:numPr>
          <w:ilvl w:val="0"/>
          <w:numId w:val="28"/>
        </w:numPr>
        <w:rPr>
          <w:ins w:id="471" w:author="Brown, Evan" w:date="2013-10-07T13:27:00Z"/>
        </w:rPr>
        <w:pPrChange w:id="472" w:author="Brown, Evan" w:date="2013-10-29T14:50:00Z">
          <w:pPr>
            <w:pStyle w:val="Heading2"/>
          </w:pPr>
        </w:pPrChange>
      </w:pPr>
      <w:ins w:id="473" w:author="Brown, Evan" w:date="2013-10-07T13:40:00Z">
        <w:r>
          <w:t>Confirm that your credentials are correctly configured by opening the AWS Explorer view and listing your AWS Elastic Beanstalk Environments:</w:t>
        </w:r>
        <w:r>
          <w:br/>
        </w:r>
        <w:r w:rsidRPr="00611570">
          <w:rPr>
            <w:noProof/>
          </w:rPr>
          <w:lastRenderedPageBreak/>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74" w:author="Brown, Evan" w:date="2013-10-07T13:41:00Z">
        <w:r>
          <w:br/>
        </w:r>
        <w:r>
          <w:br/>
        </w:r>
        <w:r w:rsidRPr="00611570">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75" w:name="_Toc245384329"/>
      <w:moveTo w:id="476" w:author="Brown, Evan" w:date="2013-10-07T10:41:00Z">
        <w:r>
          <w:t xml:space="preserve">Provide AWS Credentials as JVM </w:t>
        </w:r>
        <w:proofErr w:type="spellStart"/>
        <w:r>
          <w:t>Args</w:t>
        </w:r>
      </w:moveTo>
      <w:bookmarkEnd w:id="475"/>
      <w:proofErr w:type="spellEnd"/>
    </w:p>
    <w:p w14:paraId="034B08CD" w14:textId="5A1BFB00" w:rsidR="00F80520" w:rsidRDefault="00F80520" w:rsidP="00F80520">
      <w:moveTo w:id="477" w:author="Brown, Evan" w:date="2013-10-07T10:41:00Z">
        <w:r>
          <w:t xml:space="preserve">The app you’ll be building uses the AWS SDK for Java to make requests to services like DynamoDB, S3, </w:t>
        </w:r>
      </w:moveTo>
      <w:ins w:id="478" w:author="Brown, Evan" w:date="2013-10-28T21:42:00Z">
        <w:r w:rsidR="00EA3569">
          <w:t>RDS, etc</w:t>
        </w:r>
      </w:ins>
      <w:moveTo w:id="479" w:author="Brown, Evan" w:date="2013-10-07T10:41:00Z">
        <w:del w:id="480"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81" w:author="Brown, Evan" w:date="2013-10-07T13:41:00Z">
          <w:r w:rsidDel="00F17A4D">
            <w:delText xml:space="preserve">your </w:delText>
          </w:r>
        </w:del>
        <w:r>
          <w:t>source code (right?</w:t>
        </w:r>
      </w:moveTo>
      <w:ins w:id="482" w:author="Brown, Evan" w:date="2013-10-07T13:46:00Z">
        <w:r w:rsidR="00EF446B">
          <w:t xml:space="preserve"> right?</w:t>
        </w:r>
      </w:ins>
      <w:moveTo w:id="483" w:author="Brown, Evan" w:date="2013-10-07T10:41:00Z">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pPr>
        <w:pStyle w:val="ListParagraph"/>
        <w:numPr>
          <w:ilvl w:val="0"/>
          <w:numId w:val="28"/>
        </w:numPr>
        <w:pPrChange w:id="484" w:author="Brown, Evan" w:date="2013-10-29T14:50:00Z">
          <w:pPr>
            <w:pStyle w:val="ListParagraph"/>
            <w:numPr>
              <w:numId w:val="7"/>
            </w:numPr>
            <w:ind w:hanging="360"/>
          </w:pPr>
        </w:pPrChange>
      </w:pPr>
      <w:moveTo w:id="485" w:author="Brown, Evan" w:date="2013-10-07T10:41:00Z">
        <w:r>
          <w:t xml:space="preserve">Click </w:t>
        </w:r>
        <w:r>
          <w:rPr>
            <w:i/>
          </w:rPr>
          <w:t>Run &gt; Run Configurations…</w:t>
        </w:r>
      </w:moveTo>
      <w:ins w:id="486" w:author="Brown, Evan" w:date="2013-10-29T15:26:00Z">
        <w:r w:rsidR="00F96EF5">
          <w:rPr>
            <w:i/>
          </w:rPr>
          <w:tab/>
          <w:t xml:space="preserve"> </w:t>
        </w:r>
      </w:ins>
      <w:moveTo w:id="487" w:author="Brown, Evan" w:date="2013-10-07T10:41:00Z">
        <w:del w:id="488" w:author="Brown, Evan" w:date="2013-10-29T15:22:00Z">
          <w:r w:rsidDel="00DB6E94">
            <w:rPr>
              <w:i/>
            </w:rPr>
            <w:br/>
          </w:r>
        </w:del>
        <w:r>
          <w:rPr>
            <w:i/>
          </w:rPr>
          <w:br/>
        </w:r>
        <w:del w:id="489"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90" w:author="Brown, Evan" w:date="2013-10-07T13:43:00Z">
        <w:r w:rsidR="003D1DC3">
          <w:rPr>
            <w:i/>
            <w:noProof/>
            <w:rPrChange w:id="491">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92" w:author="Brown, Evan" w:date="2013-10-07T10:41:00Z">
        <w:r>
          <w:rPr>
            <w:i/>
          </w:rPr>
          <w:br/>
        </w:r>
      </w:moveTo>
    </w:p>
    <w:p w14:paraId="787F7958" w14:textId="2C25AD1E" w:rsidR="00F80520" w:rsidRPr="00F03F10" w:rsidRDefault="00F80520">
      <w:pPr>
        <w:pStyle w:val="ListParagraph"/>
        <w:numPr>
          <w:ilvl w:val="0"/>
          <w:numId w:val="28"/>
        </w:numPr>
        <w:pPrChange w:id="493" w:author="Brown, Evan" w:date="2013-10-29T14:50:00Z">
          <w:pPr>
            <w:pStyle w:val="ListParagraph"/>
            <w:numPr>
              <w:numId w:val="7"/>
            </w:numPr>
            <w:ind w:hanging="360"/>
          </w:pPr>
        </w:pPrChange>
      </w:pPr>
      <w:moveTo w:id="494" w:author="Brown, Evan" w:date="2013-10-07T10:41:00Z">
        <w:r>
          <w:t xml:space="preserve">Right-click </w:t>
        </w:r>
        <w:r>
          <w:rPr>
            <w:i/>
          </w:rPr>
          <w:t>Apache Tomcat</w:t>
        </w:r>
        <w:r>
          <w:t xml:space="preserve"> and click </w:t>
        </w:r>
        <w:r>
          <w:rPr>
            <w:i/>
          </w:rPr>
          <w:t>New</w:t>
        </w:r>
        <w:r>
          <w:rPr>
            <w:i/>
          </w:rPr>
          <w:br/>
        </w:r>
        <w:del w:id="495"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EFBFC39" w:rsidR="00F80520" w:rsidRPr="0066386B" w:rsidRDefault="00F80520">
      <w:pPr>
        <w:pStyle w:val="ListParagraph"/>
        <w:numPr>
          <w:ilvl w:val="0"/>
          <w:numId w:val="28"/>
        </w:numPr>
        <w:pPrChange w:id="496" w:author="Brown, Evan" w:date="2013-10-29T14:50:00Z">
          <w:pPr>
            <w:pStyle w:val="ListParagraph"/>
            <w:numPr>
              <w:numId w:val="7"/>
            </w:numPr>
            <w:ind w:hanging="360"/>
          </w:pPr>
        </w:pPrChange>
      </w:pPr>
      <w:moveTo w:id="497" w:author="Brown, Evan" w:date="2013-10-07T10:41:00Z">
        <w:r>
          <w:t xml:space="preserve">Name the configuration </w:t>
        </w:r>
        <w:r>
          <w:rPr>
            <w:i/>
          </w:rPr>
          <w:t>Tomcat 7 with AWS Credentials</w:t>
        </w:r>
      </w:moveTo>
      <w:ins w:id="498" w:author="Brown, Evan" w:date="2013-10-28T21:43:00Z">
        <w:r w:rsidR="00EA3569">
          <w:t>, select the Arguments tab,</w:t>
        </w:r>
      </w:ins>
      <w:moveTo w:id="499" w:author="Brown, Evan" w:date="2013-10-07T10:41:00Z">
        <w:r>
          <w:t xml:space="preserve"> and enter the following in the </w:t>
        </w:r>
        <w:del w:id="500" w:author="Brown, Evan" w:date="2013-10-07T13:43:00Z">
          <w:r w:rsidDel="003D1DC3">
            <w:rPr>
              <w:i/>
            </w:rPr>
            <w:delText>Program</w:delText>
          </w:r>
        </w:del>
      </w:moveTo>
      <w:ins w:id="501" w:author="Brown, Evan" w:date="2013-10-07T13:43:00Z">
        <w:r w:rsidR="003D1DC3">
          <w:rPr>
            <w:i/>
          </w:rPr>
          <w:t>VM</w:t>
        </w:r>
      </w:ins>
      <w:moveTo w:id="502"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lastRenderedPageBreak/>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503"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504" w:author="Brown, Evan" w:date="2013-10-07T13:45:00Z">
        <w:r w:rsidR="003D1DC3">
          <w:rPr>
            <w:rFonts w:ascii="Consolas" w:hAnsi="Consolas"/>
            <w:noProof/>
            <w:rPrChange w:id="505">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ins w:id="506" w:author="Brown, Evan" w:date="2013-11-08T17:05:00Z">
        <w:r w:rsidR="004B42D4">
          <w:rPr>
            <w:rFonts w:ascii="Consolas" w:hAnsi="Consolas"/>
          </w:rPr>
          <w:br/>
        </w:r>
        <w:r w:rsidR="004B42D4" w:rsidRPr="004B42D4">
          <w:rPr>
            <w:b/>
            <w:rPrChange w:id="507" w:author="Brown, Evan" w:date="2013-11-08T17:05:00Z">
              <w:rPr>
                <w:rFonts w:ascii="Consolas" w:hAnsi="Consolas"/>
                <w:b/>
              </w:rPr>
            </w:rPrChange>
          </w:rPr>
          <w:t>Impor</w:t>
        </w:r>
        <w:r w:rsidR="004B42D4">
          <w:rPr>
            <w:b/>
          </w:rPr>
          <w:t xml:space="preserve">tant Note: </w:t>
        </w:r>
        <w:r w:rsidR="004B42D4">
          <w:t xml:space="preserve">Be sure you enter the parameters in the </w:t>
        </w:r>
      </w:ins>
      <w:ins w:id="508" w:author="Brown, Evan" w:date="2013-11-08T17:06:00Z">
        <w:r w:rsidR="004B42D4">
          <w:rPr>
            <w:i/>
          </w:rPr>
          <w:t>VM arguments</w:t>
        </w:r>
        <w:r w:rsidR="004B42D4">
          <w:t xml:space="preserve"> textbox, not the </w:t>
        </w:r>
        <w:r w:rsidR="004B42D4">
          <w:rPr>
            <w:i/>
          </w:rPr>
          <w:t>Program arguments</w:t>
        </w:r>
        <w:r w:rsidR="004B42D4">
          <w:t xml:space="preserve"> textbox.</w:t>
        </w:r>
      </w:ins>
    </w:p>
    <w:p w14:paraId="367267AF" w14:textId="1C514807" w:rsidR="00D0098B" w:rsidRDefault="00D0098B">
      <w:pPr>
        <w:pStyle w:val="Heading2"/>
        <w:rPr>
          <w:ins w:id="509" w:author="Brown, Evan" w:date="2013-10-07T14:27:00Z"/>
        </w:rPr>
        <w:pPrChange w:id="510" w:author="Brown, Evan" w:date="2013-10-10T17:47:00Z">
          <w:pPr>
            <w:pStyle w:val="Heading1"/>
          </w:pPr>
        </w:pPrChange>
      </w:pPr>
      <w:bookmarkStart w:id="511" w:name="_Toc245384330"/>
      <w:moveToRangeEnd w:id="256"/>
      <w:ins w:id="512" w:author="Brown, Evan" w:date="2013-10-07T14:27:00Z">
        <w:r>
          <w:t>Achievement Unlocked!</w:t>
        </w:r>
        <w:bookmarkEnd w:id="511"/>
      </w:ins>
    </w:p>
    <w:p w14:paraId="4B71A748" w14:textId="1CF73C4F" w:rsidR="00F80520" w:rsidRDefault="00D0098B">
      <w:pPr>
        <w:rPr>
          <w:ins w:id="513" w:author="Brown, Evan" w:date="2013-10-07T14:29:00Z"/>
        </w:rPr>
        <w:pPrChange w:id="514" w:author="Brown, Evan" w:date="2013-10-07T09:56:00Z">
          <w:pPr>
            <w:pStyle w:val="Heading1"/>
          </w:pPr>
        </w:pPrChange>
      </w:pPr>
      <w:ins w:id="515" w:author="Brown, Evan" w:date="2013-10-07T14:27:00Z">
        <w:r>
          <w:t xml:space="preserve">Good work. </w:t>
        </w:r>
      </w:ins>
      <w:ins w:id="516" w:author="Brown, Evan" w:date="2013-10-07T14:28:00Z">
        <w:r>
          <w:t xml:space="preserve">You’ve configured Eclipse to allow the AWS Toolkit to work, and your local Tomcat 7 installation will make your AK and SK available to any apps running on it via </w:t>
        </w:r>
        <w:proofErr w:type="spellStart"/>
        <w:r>
          <w:t>System.getProperty</w:t>
        </w:r>
        <w:proofErr w:type="spellEnd"/>
        <w:r>
          <w:t>() calls (and we don</w:t>
        </w:r>
      </w:ins>
      <w:ins w:id="517" w:author="Brown, Evan" w:date="2013-10-07T14:29:00Z">
        <w:r>
          <w:t>’t have to worry about hard-coding those credentials in code or properties files).</w:t>
        </w:r>
      </w:ins>
    </w:p>
    <w:p w14:paraId="4198C62B" w14:textId="77777777" w:rsidR="00D0098B" w:rsidRDefault="00D0098B">
      <w:pPr>
        <w:rPr>
          <w:ins w:id="518" w:author="Brown, Evan" w:date="2013-10-07T14:29:00Z"/>
        </w:rPr>
        <w:pPrChange w:id="519" w:author="Brown, Evan" w:date="2013-10-07T09:56:00Z">
          <w:pPr>
            <w:pStyle w:val="Heading1"/>
          </w:pPr>
        </w:pPrChange>
      </w:pPr>
    </w:p>
    <w:p w14:paraId="3E3DD6F7" w14:textId="25EECF82" w:rsidR="00EC308D" w:rsidDel="007C53FA" w:rsidRDefault="00D0098B">
      <w:pPr>
        <w:rPr>
          <w:del w:id="520" w:author="Brown, Evan" w:date="2013-10-07T09:55:00Z"/>
        </w:rPr>
        <w:pPrChange w:id="521" w:author="Brown, Evan" w:date="2013-10-07T14:31:00Z">
          <w:pPr>
            <w:pStyle w:val="ListParagraph"/>
            <w:numPr>
              <w:numId w:val="8"/>
            </w:numPr>
            <w:ind w:hanging="360"/>
          </w:pPr>
        </w:pPrChange>
      </w:pPr>
      <w:ins w:id="522" w:author="Brown, Evan" w:date="2013-10-07T14:29:00Z">
        <w:r>
          <w:t xml:space="preserve">In the next section, you’ll import the </w:t>
        </w:r>
      </w:ins>
      <w:ins w:id="523" w:author="Brown, Evan" w:date="2013-10-07T14:30:00Z">
        <w:r>
          <w:t>application source code into a new project in Eclipse.</w:t>
        </w:r>
      </w:ins>
      <w:del w:id="524"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25" w:author="Brown, Evan" w:date="2013-10-07T14:27:00Z"/>
        </w:rPr>
        <w:pPrChange w:id="526" w:author="Brown, Evan" w:date="2013-10-07T14:31:00Z">
          <w:pPr>
            <w:pStyle w:val="Heading1"/>
          </w:pPr>
        </w:pPrChange>
      </w:pPr>
      <w:del w:id="527" w:author="Brown, Evan" w:date="2013-10-07T14:27:00Z">
        <w:r w:rsidDel="00D0098B">
          <w:delText>Deploy an Elastic Beanstalk Application</w:delText>
        </w:r>
      </w:del>
    </w:p>
    <w:p w14:paraId="5A1E9C1D" w14:textId="5B3AA634" w:rsidR="00CE5391" w:rsidDel="00D0098B" w:rsidRDefault="00CE5391">
      <w:pPr>
        <w:rPr>
          <w:del w:id="528" w:author="Brown, Evan" w:date="2013-10-07T14:27:00Z"/>
        </w:rPr>
      </w:pPr>
      <w:del w:id="529"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30" w:author="Brown, Evan" w:date="2013-10-07T14:27:00Z"/>
        </w:rPr>
        <w:pPrChange w:id="531" w:author="Brown, Evan" w:date="2013-10-07T14:31:00Z">
          <w:pPr>
            <w:pStyle w:val="ListParagraph"/>
            <w:numPr>
              <w:numId w:val="5"/>
            </w:numPr>
            <w:ind w:hanging="360"/>
          </w:pPr>
        </w:pPrChange>
      </w:pPr>
      <w:del w:id="532" w:author="Brown, Evan" w:date="2013-10-07T14:27:00Z">
        <w:r w:rsidDel="00D0098B">
          <w:delText>Tomcat 7, Load Balanced</w:delText>
        </w:r>
      </w:del>
    </w:p>
    <w:p w14:paraId="3AD4286F" w14:textId="4A8956DF" w:rsidR="00CE5391" w:rsidDel="00D0098B" w:rsidRDefault="00CE5391">
      <w:pPr>
        <w:rPr>
          <w:del w:id="533" w:author="Brown, Evan" w:date="2013-10-07T14:27:00Z"/>
        </w:rPr>
        <w:pPrChange w:id="534" w:author="Brown, Evan" w:date="2013-10-07T14:31:00Z">
          <w:pPr>
            <w:pStyle w:val="ListParagraph"/>
            <w:numPr>
              <w:numId w:val="5"/>
            </w:numPr>
            <w:ind w:hanging="360"/>
          </w:pPr>
        </w:pPrChange>
      </w:pPr>
      <w:del w:id="535" w:author="Brown, Evan" w:date="2013-10-07T14:27:00Z">
        <w:r w:rsidDel="00D0098B">
          <w:delText>Sample Application</w:delText>
        </w:r>
      </w:del>
    </w:p>
    <w:p w14:paraId="41BD13FE" w14:textId="11D685B3" w:rsidR="00CE5391" w:rsidDel="00D0098B" w:rsidRDefault="00CE5391">
      <w:pPr>
        <w:rPr>
          <w:del w:id="536" w:author="Brown, Evan" w:date="2013-10-07T14:27:00Z"/>
        </w:rPr>
        <w:pPrChange w:id="537" w:author="Brown, Evan" w:date="2013-10-07T14:31:00Z">
          <w:pPr>
            <w:pStyle w:val="ListParagraph"/>
            <w:numPr>
              <w:numId w:val="5"/>
            </w:numPr>
            <w:ind w:hanging="360"/>
          </w:pPr>
        </w:pPrChange>
      </w:pPr>
      <w:del w:id="538" w:author="Brown, Evan" w:date="2013-10-07T14:27:00Z">
        <w:r w:rsidDel="00D0098B">
          <w:delText>With an RDS DB Instance</w:delText>
        </w:r>
      </w:del>
    </w:p>
    <w:p w14:paraId="0C416564" w14:textId="6DD3F1F3" w:rsidR="00CE5391" w:rsidDel="00D0098B" w:rsidRDefault="00CE5391">
      <w:pPr>
        <w:rPr>
          <w:del w:id="539" w:author="Brown, Evan" w:date="2013-10-07T14:27:00Z"/>
        </w:rPr>
      </w:pPr>
    </w:p>
    <w:p w14:paraId="743CABB4" w14:textId="333DB0A5" w:rsidR="006F35C1" w:rsidDel="00D0098B" w:rsidRDefault="006F35C1">
      <w:pPr>
        <w:rPr>
          <w:del w:id="540" w:author="Brown, Evan" w:date="2013-10-07T14:27:00Z"/>
        </w:rPr>
      </w:pPr>
      <w:del w:id="541"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42" w:author="Brown, Evan" w:date="2013-10-07T14:27:00Z"/>
        </w:rPr>
      </w:pPr>
    </w:p>
    <w:p w14:paraId="3DEF2F8E" w14:textId="3E9C6332" w:rsidR="00CE5391" w:rsidRPr="007F50AF" w:rsidDel="00D0098B" w:rsidRDefault="00CE5391">
      <w:pPr>
        <w:rPr>
          <w:del w:id="543" w:author="Brown, Evan" w:date="2013-10-07T14:27:00Z"/>
          <w:i/>
          <w:color w:val="FF0000"/>
        </w:rPr>
      </w:pPr>
      <w:del w:id="544"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45" w:author="Brown, Evan" w:date="2013-10-07T14:27:00Z"/>
        </w:rPr>
        <w:pPrChange w:id="546" w:author="Brown, Evan" w:date="2013-10-07T14:31:00Z">
          <w:pPr>
            <w:pStyle w:val="Heading1"/>
          </w:pPr>
        </w:pPrChange>
      </w:pPr>
      <w:del w:id="547" w:author="Brown, Evan" w:date="2013-10-07T14:27:00Z">
        <w:r w:rsidDel="00D0098B">
          <w:delText>Configure Servers in Eclipse</w:delText>
        </w:r>
      </w:del>
    </w:p>
    <w:p w14:paraId="3172BF09" w14:textId="57BEC00A" w:rsidR="00B2475E" w:rsidRPr="00B2475E" w:rsidDel="00D0098B" w:rsidRDefault="00B2475E">
      <w:pPr>
        <w:rPr>
          <w:del w:id="548" w:author="Brown, Evan" w:date="2013-10-07T14:27:00Z"/>
        </w:rPr>
      </w:pPr>
      <w:del w:id="549"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50" w:author="Brown, Evan" w:date="2013-10-07T14:27:00Z"/>
        </w:rPr>
        <w:pPrChange w:id="551" w:author="Brown, Evan" w:date="2013-10-07T14:31:00Z">
          <w:pPr>
            <w:pStyle w:val="Heading2"/>
          </w:pPr>
        </w:pPrChange>
      </w:pPr>
      <w:del w:id="552" w:author="Brown, Evan" w:date="2013-10-07T14:27:00Z">
        <w:r w:rsidDel="00D0098B">
          <w:delText>Import Elastic Beanstalk Environment</w:delText>
        </w:r>
        <w:r w:rsidR="007F50AF" w:rsidDel="00D0098B">
          <w:br/>
        </w:r>
      </w:del>
    </w:p>
    <w:p w14:paraId="32E14775" w14:textId="06E51A97" w:rsidR="00B2475E" w:rsidDel="00D0098B" w:rsidRDefault="00B2475E">
      <w:pPr>
        <w:rPr>
          <w:del w:id="553" w:author="Brown, Evan" w:date="2013-10-07T14:27:00Z"/>
        </w:rPr>
        <w:pPrChange w:id="554" w:author="Brown, Evan" w:date="2013-10-07T14:31:00Z">
          <w:pPr>
            <w:pStyle w:val="ListParagraph"/>
            <w:numPr>
              <w:numId w:val="7"/>
            </w:numPr>
            <w:ind w:hanging="360"/>
          </w:pPr>
        </w:pPrChange>
      </w:pPr>
      <w:del w:id="555"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56" w:author="Brown, Evan" w:date="2013-10-07T14:27:00Z"/>
        </w:rPr>
        <w:pPrChange w:id="557" w:author="Brown, Evan" w:date="2013-10-07T14:31:00Z">
          <w:pPr>
            <w:pStyle w:val="ListParagraph"/>
            <w:numPr>
              <w:numId w:val="7"/>
            </w:numPr>
            <w:ind w:hanging="360"/>
          </w:pPr>
        </w:pPrChange>
      </w:pPr>
      <w:del w:id="558"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59" w:author="Brown, Evan" w:date="2013-10-07T14:27:00Z"/>
        </w:rPr>
        <w:pPrChange w:id="560" w:author="Brown, Evan" w:date="2013-10-07T14:31:00Z">
          <w:pPr>
            <w:pStyle w:val="ListParagraph"/>
            <w:numPr>
              <w:numId w:val="7"/>
            </w:numPr>
            <w:ind w:hanging="360"/>
          </w:pPr>
        </w:pPrChange>
      </w:pPr>
      <w:del w:id="561"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62" w:author="Brown, Evan" w:date="2013-10-07T14:27:00Z"/>
        </w:rPr>
        <w:pPrChange w:id="563" w:author="Brown, Evan" w:date="2013-10-07T14:31:00Z">
          <w:pPr>
            <w:pStyle w:val="ListParagraph"/>
            <w:numPr>
              <w:numId w:val="7"/>
            </w:numPr>
            <w:ind w:hanging="360"/>
          </w:pPr>
        </w:pPrChange>
      </w:pPr>
      <w:del w:id="564"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65" w:author="Brown, Evan" w:date="2013-10-07T14:27:00Z"/>
        </w:rPr>
        <w:pPrChange w:id="566" w:author="Brown, Evan" w:date="2013-10-07T14:31:00Z">
          <w:pPr>
            <w:pStyle w:val="ListParagraph"/>
            <w:numPr>
              <w:numId w:val="7"/>
            </w:numPr>
            <w:ind w:hanging="360"/>
          </w:pPr>
        </w:pPrChange>
      </w:pPr>
      <w:del w:id="567"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68" w:author="Brown, Evan" w:date="2013-10-07T14:27:00Z"/>
        </w:rPr>
        <w:pPrChange w:id="569" w:author="Brown, Evan" w:date="2013-10-07T14:31:00Z">
          <w:pPr>
            <w:pStyle w:val="ListParagraph"/>
            <w:numPr>
              <w:numId w:val="7"/>
            </w:numPr>
            <w:ind w:hanging="360"/>
          </w:pPr>
        </w:pPrChange>
      </w:pPr>
      <w:del w:id="570"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71" w:author="Brown, Evan" w:date="2013-10-07T14:31:00Z">
          <w:pPr>
            <w:pStyle w:val="Heading2"/>
          </w:pPr>
        </w:pPrChange>
      </w:pPr>
      <w:moveFromRangeStart w:id="572" w:author="Brown, Evan" w:date="2013-10-07T10:41:00Z" w:name="move242761840"/>
      <w:moveFrom w:id="573" w:author="Brown, Evan" w:date="2013-10-07T10:41:00Z">
        <w:r w:rsidDel="00F80520">
          <w:t>Create a Local Tomcat 7 Server</w:t>
        </w:r>
      </w:moveFrom>
    </w:p>
    <w:p w14:paraId="7A3685EC" w14:textId="7BD9876A" w:rsidR="000D7349" w:rsidRPr="00D80592" w:rsidDel="00F80520" w:rsidRDefault="00C37B0A">
      <w:moveFrom w:id="574"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75" w:author="Brown, Evan" w:date="2013-10-07T14:31:00Z">
          <w:pPr>
            <w:pStyle w:val="ListParagraph"/>
            <w:numPr>
              <w:numId w:val="7"/>
            </w:numPr>
            <w:ind w:hanging="360"/>
          </w:pPr>
        </w:pPrChange>
      </w:pPr>
      <w:moveFrom w:id="576"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77" w:author="Brown, Evan" w:date="2013-10-07T14:31:00Z">
          <w:pPr>
            <w:pStyle w:val="ListParagraph"/>
            <w:numPr>
              <w:numId w:val="7"/>
            </w:numPr>
            <w:ind w:hanging="360"/>
          </w:pPr>
        </w:pPrChange>
      </w:pPr>
      <w:moveFrom w:id="578"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79" w:author="Brown, Evan" w:date="2013-10-07T14:31:00Z">
          <w:pPr>
            <w:pStyle w:val="Heading2"/>
          </w:pPr>
        </w:pPrChange>
      </w:pPr>
      <w:moveFrom w:id="580" w:author="Brown, Evan" w:date="2013-10-07T10:41:00Z">
        <w:r w:rsidDel="00F80520">
          <w:t>Provide AWS Credentials as JVM Args</w:t>
        </w:r>
      </w:moveFrom>
    </w:p>
    <w:p w14:paraId="11300B80" w14:textId="57976113" w:rsidR="0066386B" w:rsidDel="00F80520" w:rsidRDefault="0066386B">
      <w:moveFrom w:id="581"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82" w:author="Brown, Evan" w:date="2013-10-07T14:31:00Z">
          <w:pPr>
            <w:pStyle w:val="ListParagraph"/>
            <w:numPr>
              <w:numId w:val="7"/>
            </w:numPr>
            <w:ind w:hanging="360"/>
          </w:pPr>
        </w:pPrChange>
      </w:pPr>
      <w:moveFrom w:id="583"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84" w:author="Brown, Evan" w:date="2013-10-07T14:31:00Z">
          <w:pPr>
            <w:pStyle w:val="ListParagraph"/>
            <w:numPr>
              <w:numId w:val="7"/>
            </w:numPr>
            <w:ind w:hanging="360"/>
          </w:pPr>
        </w:pPrChange>
      </w:pPr>
      <w:moveFrom w:id="585"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86" w:author="Brown, Evan" w:date="2013-10-07T14:31:00Z">
          <w:pPr>
            <w:pStyle w:val="ListParagraph"/>
            <w:numPr>
              <w:numId w:val="7"/>
            </w:numPr>
            <w:ind w:hanging="360"/>
          </w:pPr>
        </w:pPrChange>
      </w:pPr>
      <w:moveFrom w:id="587"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72"/>
    <w:p w14:paraId="10A38321" w14:textId="77777777" w:rsidR="00B2475E" w:rsidRDefault="00B2475E">
      <w:pPr>
        <w:pPrChange w:id="588" w:author="Brown, Evan" w:date="2013-10-07T14:31:00Z">
          <w:pPr>
            <w:pStyle w:val="Heading1"/>
          </w:pPr>
        </w:pPrChange>
      </w:pPr>
    </w:p>
    <w:p w14:paraId="464D7910" w14:textId="77777777" w:rsidR="00A950E6" w:rsidRDefault="00A950E6">
      <w:pPr>
        <w:rPr>
          <w:ins w:id="589" w:author="Brown, Evan" w:date="2013-10-07T14:31:00Z"/>
          <w:rFonts w:asciiTheme="majorHAnsi" w:eastAsiaTheme="majorEastAsia" w:hAnsiTheme="majorHAnsi" w:cstheme="majorBidi"/>
          <w:color w:val="A43926" w:themeColor="text2" w:themeShade="BF"/>
          <w:spacing w:val="5"/>
          <w:kern w:val="28"/>
          <w:sz w:val="52"/>
          <w:szCs w:val="52"/>
        </w:rPr>
      </w:pPr>
      <w:ins w:id="590" w:author="Brown, Evan" w:date="2013-10-07T14:31:00Z">
        <w:r>
          <w:br w:type="page"/>
        </w:r>
      </w:ins>
    </w:p>
    <w:p w14:paraId="6B9A9FBC" w14:textId="559B6A65" w:rsidR="00A950E6" w:rsidRDefault="00A950E6">
      <w:pPr>
        <w:pStyle w:val="Title"/>
        <w:rPr>
          <w:ins w:id="591" w:author="Brown, Evan" w:date="2013-10-07T14:30:00Z"/>
        </w:rPr>
        <w:pPrChange w:id="592" w:author="Brown, Evan" w:date="2013-10-07T14:31:00Z">
          <w:pPr>
            <w:pStyle w:val="Heading1"/>
          </w:pPr>
        </w:pPrChange>
      </w:pPr>
      <w:ins w:id="593" w:author="Brown, Evan" w:date="2013-10-07T14:30:00Z">
        <w:r>
          <w:lastRenderedPageBreak/>
          <w:t>Download Source and Create Project</w:t>
        </w:r>
      </w:ins>
    </w:p>
    <w:p w14:paraId="656C8F0E" w14:textId="7A4F9368" w:rsidR="008D3932" w:rsidRDefault="00A950E6" w:rsidP="008D3932">
      <w:pPr>
        <w:pStyle w:val="Heading1"/>
      </w:pPr>
      <w:bookmarkStart w:id="594" w:name="_Toc245384331"/>
      <w:ins w:id="595" w:author="Brown, Evan" w:date="2013-10-07T14:30:00Z">
        <w:r>
          <w:t xml:space="preserve">Download Source and </w:t>
        </w:r>
      </w:ins>
      <w:r w:rsidR="00477747">
        <w:t>Create Project</w:t>
      </w:r>
      <w:bookmarkEnd w:id="594"/>
      <w:del w:id="596"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97" w:author="Brown, Evan" w:date="2013-10-12T12:31:00Z"/>
        </w:rPr>
      </w:pPr>
      <w:r>
        <w:t xml:space="preserve">Now that you’ve configured </w:t>
      </w:r>
      <w:del w:id="598" w:author="Brown, Evan" w:date="2013-10-07T14:32:00Z">
        <w:r w:rsidDel="004C03F5">
          <w:delText>local and remote deployment servers</w:delText>
        </w:r>
      </w:del>
      <w:ins w:id="599" w:author="Brown, Evan" w:date="2013-10-07T14:32:00Z">
        <w:r w:rsidR="004C03F5">
          <w:t>your local IDE</w:t>
        </w:r>
      </w:ins>
      <w:r>
        <w:t xml:space="preserve">, import the application </w:t>
      </w:r>
      <w:r w:rsidR="00B41007">
        <w:t xml:space="preserve">into Eclipse and </w:t>
      </w:r>
      <w:del w:id="600" w:author="Brown, Evan" w:date="2013-10-12T12:31:00Z">
        <w:r w:rsidR="00B41007" w:rsidDel="009D0A94">
          <w:delText xml:space="preserve">finally </w:delText>
        </w:r>
      </w:del>
      <w:r w:rsidR="00B41007">
        <w:t>deploy the first version of the code to Elastic Beanstalk.</w:t>
      </w:r>
      <w:ins w:id="601" w:author="Brown, Evan" w:date="2013-10-12T12:29:00Z">
        <w:r w:rsidR="009D0A94">
          <w:t xml:space="preserve"> </w:t>
        </w:r>
      </w:ins>
    </w:p>
    <w:p w14:paraId="7CAC629A" w14:textId="77777777" w:rsidR="009D0A94" w:rsidRDefault="009D0A94" w:rsidP="00477747">
      <w:pPr>
        <w:rPr>
          <w:ins w:id="602" w:author="Brown, Evan" w:date="2013-10-12T12:31:00Z"/>
        </w:rPr>
      </w:pPr>
    </w:p>
    <w:p w14:paraId="653A1118" w14:textId="5D8CBCBA" w:rsidR="00477747" w:rsidRPr="00477747" w:rsidRDefault="009D0A94" w:rsidP="00477747">
      <w:ins w:id="603" w:author="Brown, Evan" w:date="2013-10-12T12:31:00Z">
        <w:r w:rsidRPr="009D0A94">
          <w:rPr>
            <w:b/>
          </w:rPr>
          <w:t xml:space="preserve">Developer’s Note: </w:t>
        </w:r>
        <w:r>
          <w:t>The source is distributed as a WAR</w:t>
        </w:r>
        <w:r w:rsidR="00367087">
          <w:t xml:space="preserve"> file for this workshop and will be made available on GitHub </w:t>
        </w:r>
      </w:ins>
      <w:ins w:id="604" w:author="Brown, Evan" w:date="2013-10-12T12:43:00Z">
        <w:r w:rsidR="00152865">
          <w:t xml:space="preserve">as a Maven project </w:t>
        </w:r>
      </w:ins>
      <w:ins w:id="605" w:author="Brown, Evan" w:date="2013-11-08T17:07:00Z">
        <w:r w:rsidR="00152865">
          <w:t>the week after re:Invent</w:t>
        </w:r>
      </w:ins>
      <w:ins w:id="606" w:author="Brown, Evan" w:date="2013-10-12T12:43:00Z">
        <w:r w:rsidR="00367087">
          <w:t>.</w:t>
        </w:r>
      </w:ins>
    </w:p>
    <w:p w14:paraId="10B8F750" w14:textId="380AA967" w:rsidR="000242F7" w:rsidRDefault="00EC308D" w:rsidP="00EC308D">
      <w:pPr>
        <w:pStyle w:val="Heading2"/>
      </w:pPr>
      <w:bookmarkStart w:id="607" w:name="_Toc245384332"/>
      <w:r>
        <w:t xml:space="preserve">Import </w:t>
      </w:r>
      <w:r w:rsidR="006F35C1">
        <w:t>Application to Eclipse</w:t>
      </w:r>
      <w:bookmarkEnd w:id="607"/>
    </w:p>
    <w:p w14:paraId="588DA446" w14:textId="20965C1E" w:rsidR="00CE5391" w:rsidRPr="00B41007" w:rsidDel="009F54FF" w:rsidRDefault="00CE5391" w:rsidP="00CE5391">
      <w:pPr>
        <w:rPr>
          <w:del w:id="608" w:author="Brown, Evan" w:date="2013-10-12T12:44:00Z"/>
          <w:color w:val="FF0000"/>
        </w:rPr>
      </w:pPr>
      <w:del w:id="609" w:author="Brown, Evan" w:date="2013-10-12T12:44:00Z">
        <w:r w:rsidRPr="00B41007" w:rsidDel="009F54FF">
          <w:rPr>
            <w:color w:val="FF0000"/>
          </w:rPr>
          <w:delText xml:space="preserve">Note: in live workshop, customers will </w:delText>
        </w:r>
      </w:del>
      <w:del w:id="610"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1467894F" w:rsidR="00787B94" w:rsidRDefault="00EC308D">
      <w:pPr>
        <w:pStyle w:val="ListParagraph"/>
        <w:numPr>
          <w:ilvl w:val="0"/>
          <w:numId w:val="28"/>
        </w:numPr>
        <w:rPr>
          <w:ins w:id="611" w:author="Brown, Evan" w:date="2013-10-12T12:55:00Z"/>
        </w:rPr>
        <w:pPrChange w:id="612" w:author="Brown, Evan" w:date="2013-10-29T14:50:00Z">
          <w:pPr>
            <w:pStyle w:val="ListParagraph"/>
            <w:numPr>
              <w:numId w:val="7"/>
            </w:numPr>
            <w:ind w:hanging="360"/>
          </w:pPr>
        </w:pPrChange>
      </w:pPr>
      <w:del w:id="613" w:author="Brown, Evan" w:date="2013-10-12T12:44:00Z">
        <w:r w:rsidDel="009F54FF">
          <w:delText xml:space="preserve">Clone repo from </w:delText>
        </w:r>
      </w:del>
      <w:ins w:id="614" w:author="Brown, Evan" w:date="2013-10-12T12:44:00Z">
        <w:r w:rsidR="009F54FF">
          <w:t xml:space="preserve">Download the </w:t>
        </w:r>
      </w:ins>
      <w:ins w:id="615" w:author="Brown, Evan" w:date="2013-10-12T12:54:00Z">
        <w:r w:rsidR="00D430E2">
          <w:t xml:space="preserve">application from </w:t>
        </w:r>
      </w:ins>
      <w:ins w:id="616" w:author="Brown, Evan" w:date="2013-10-12T12:55:00Z">
        <w:r w:rsidR="00D430E2">
          <w:fldChar w:fldCharType="begin"/>
        </w:r>
      </w:ins>
      <w:r w:rsidR="00611570">
        <w:instrText>HYPERLINK "http://amm-us-west-2.s3.amazonaws.com/public/amediamanager.war"</w:instrText>
      </w:r>
      <w:ins w:id="617" w:author="Brown, Evan" w:date="2013-10-12T12:55:00Z">
        <w:r w:rsidR="00D430E2">
          <w:fldChar w:fldCharType="separate"/>
        </w:r>
      </w:ins>
      <w:r w:rsidR="00611570">
        <w:rPr>
          <w:rStyle w:val="Hyperlink"/>
        </w:rPr>
        <w:t>http://amm-us-west-2.s3.amazonaws.com/public/amediamanager.war</w:t>
      </w:r>
      <w:ins w:id="618" w:author="Brown, Evan" w:date="2013-10-12T12:55:00Z">
        <w:r w:rsidR="00D430E2">
          <w:fldChar w:fldCharType="end"/>
        </w:r>
        <w:bookmarkStart w:id="619" w:name="_GoBack"/>
        <w:bookmarkEnd w:id="619"/>
        <w:r w:rsidR="00D430E2">
          <w:br/>
        </w:r>
      </w:ins>
    </w:p>
    <w:p w14:paraId="5952AAB6" w14:textId="4CA6D4C3" w:rsidR="00D430E2" w:rsidRDefault="00D430E2">
      <w:pPr>
        <w:pStyle w:val="ListParagraph"/>
        <w:numPr>
          <w:ilvl w:val="0"/>
          <w:numId w:val="28"/>
        </w:numPr>
        <w:rPr>
          <w:ins w:id="620" w:author="Brown, Evan" w:date="2013-10-12T13:58:00Z"/>
        </w:rPr>
        <w:pPrChange w:id="621" w:author="Brown, Evan" w:date="2013-10-29T14:50:00Z">
          <w:pPr>
            <w:pStyle w:val="ListParagraph"/>
            <w:numPr>
              <w:numId w:val="7"/>
            </w:numPr>
            <w:ind w:hanging="360"/>
          </w:pPr>
        </w:pPrChange>
      </w:pPr>
      <w:ins w:id="622" w:author="Brown, Evan" w:date="2013-10-12T12:55:00Z">
        <w:r>
          <w:t>In Eclipse, choose File &gt; Import</w:t>
        </w:r>
      </w:ins>
      <w:ins w:id="623" w:author="Brown, Evan" w:date="2013-10-12T13:58:00Z">
        <w:r w:rsidR="000C253A">
          <w:br/>
        </w:r>
      </w:ins>
    </w:p>
    <w:p w14:paraId="6C59D0A9" w14:textId="2675888E" w:rsidR="000C253A" w:rsidRDefault="000C253A">
      <w:pPr>
        <w:pStyle w:val="ListParagraph"/>
        <w:numPr>
          <w:ilvl w:val="0"/>
          <w:numId w:val="28"/>
        </w:numPr>
        <w:rPr>
          <w:ins w:id="624" w:author="Brown, Evan" w:date="2013-10-12T14:02:00Z"/>
        </w:rPr>
        <w:pPrChange w:id="625" w:author="Brown, Evan" w:date="2013-10-29T14:50:00Z">
          <w:pPr>
            <w:pStyle w:val="ListParagraph"/>
            <w:numPr>
              <w:numId w:val="7"/>
            </w:numPr>
            <w:ind w:hanging="360"/>
          </w:pPr>
        </w:pPrChange>
      </w:pPr>
      <w:ins w:id="626" w:author="Brown, Evan" w:date="2013-10-12T13:59:00Z">
        <w:r>
          <w:t xml:space="preserve">Type </w:t>
        </w:r>
        <w:r>
          <w:rPr>
            <w:i/>
          </w:rPr>
          <w:t>WAR</w:t>
        </w:r>
        <w:r>
          <w:t xml:space="preserve"> in the filer box, choose WAR file, and click Next</w:t>
        </w:r>
      </w:ins>
      <w:ins w:id="627" w:author="Brown, Evan" w:date="2013-10-12T13:58:00Z">
        <w:r>
          <w:br/>
        </w:r>
      </w:ins>
      <w:ins w:id="628"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29" w:author="Brown, Evan" w:date="2013-10-12T14:02:00Z">
        <w:r w:rsidR="003F7174">
          <w:br/>
        </w:r>
      </w:ins>
    </w:p>
    <w:p w14:paraId="390F9936" w14:textId="276C27FC" w:rsidR="003F7174" w:rsidRDefault="003F7174">
      <w:pPr>
        <w:pStyle w:val="ListParagraph"/>
        <w:numPr>
          <w:ilvl w:val="0"/>
          <w:numId w:val="28"/>
        </w:numPr>
        <w:rPr>
          <w:ins w:id="630" w:author="Brown, Evan" w:date="2013-10-12T14:03:00Z"/>
        </w:rPr>
        <w:pPrChange w:id="631" w:author="Brown, Evan" w:date="2013-10-29T14:50:00Z">
          <w:pPr>
            <w:pStyle w:val="ListParagraph"/>
            <w:numPr>
              <w:numId w:val="7"/>
            </w:numPr>
            <w:ind w:hanging="360"/>
          </w:pPr>
        </w:pPrChange>
      </w:pPr>
      <w:ins w:id="632" w:author="Brown, Evan" w:date="2013-10-12T14:02:00Z">
        <w:r>
          <w:t>Choose the WAR file you downloaded previously, ensu</w:t>
        </w:r>
        <w:r w:rsidR="00152865">
          <w:t xml:space="preserve">re that Apache Tomcat 7.0 is </w:t>
        </w:r>
        <w:r>
          <w:t xml:space="preserve">selected for </w:t>
        </w:r>
        <w:r>
          <w:rPr>
            <w:i/>
          </w:rPr>
          <w:t>Target runtime</w:t>
        </w:r>
        <w:r w:rsidR="00EA3569">
          <w:t xml:space="preserve">, and click </w:t>
        </w:r>
        <w:proofErr w:type="gramStart"/>
        <w:r w:rsidR="00EA3569">
          <w:t>Next</w:t>
        </w:r>
        <w:proofErr w:type="gramEnd"/>
        <w:r w:rsidR="00EA3569">
          <w:t xml:space="preserve">. If you have no </w:t>
        </w:r>
      </w:ins>
      <w:ins w:id="633" w:author="Brown, Evan" w:date="2013-10-28T21:44:00Z">
        <w:r w:rsidR="00EA3569">
          <w:rPr>
            <w:i/>
          </w:rPr>
          <w:t>Target runtime</w:t>
        </w:r>
        <w:r w:rsidR="00EA3569">
          <w:t xml:space="preserve"> options available, please see the pre-work document for information on installing Tomcat 7 on your local workstation:</w:t>
        </w:r>
      </w:ins>
      <w:ins w:id="634" w:author="Brown, Evan" w:date="2013-10-12T14:02:00Z">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35" w:author="Brown, Evan" w:date="2013-10-12T14:03:00Z">
        <w:r>
          <w:br/>
        </w:r>
      </w:ins>
    </w:p>
    <w:p w14:paraId="75D14CDB" w14:textId="0A3AAEEF" w:rsidR="003F7174" w:rsidRDefault="003F7174">
      <w:pPr>
        <w:pStyle w:val="ListParagraph"/>
        <w:numPr>
          <w:ilvl w:val="0"/>
          <w:numId w:val="28"/>
        </w:numPr>
        <w:rPr>
          <w:ins w:id="636" w:author="Brown, Evan" w:date="2013-10-12T14:04:00Z"/>
        </w:rPr>
        <w:pPrChange w:id="637" w:author="Brown, Evan" w:date="2013-10-29T14:50:00Z">
          <w:pPr>
            <w:pStyle w:val="ListParagraph"/>
            <w:numPr>
              <w:numId w:val="7"/>
            </w:numPr>
            <w:ind w:hanging="360"/>
          </w:pPr>
        </w:pPrChange>
      </w:pPr>
      <w:ins w:id="638" w:author="Brown, Evan" w:date="2013-10-12T14:03:00Z">
        <w:r w:rsidRPr="003F7174">
          <w:rPr>
            <w:u w:val="single"/>
            <w:rPrChange w:id="639"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40" w:author="Brown, Evan" w:date="2013-10-12T14:04:00Z">
        <w:r>
          <w:br/>
        </w:r>
      </w:ins>
    </w:p>
    <w:p w14:paraId="031E0811" w14:textId="4CF2EAEA" w:rsidR="003F7174" w:rsidRDefault="003F7174" w:rsidP="003F7174">
      <w:pPr>
        <w:pStyle w:val="Heading2"/>
        <w:rPr>
          <w:ins w:id="641" w:author="Brown, Evan" w:date="2013-10-12T14:07:00Z"/>
        </w:rPr>
      </w:pPr>
      <w:bookmarkStart w:id="642" w:name="_Toc245384333"/>
      <w:ins w:id="643" w:author="Brown, Evan" w:date="2013-10-12T14:04:00Z">
        <w:r>
          <w:t>Configure Project in Eclipse</w:t>
        </w:r>
      </w:ins>
      <w:bookmarkEnd w:id="642"/>
    </w:p>
    <w:p w14:paraId="369B438F" w14:textId="4BF3A28D" w:rsidR="003F7174" w:rsidRPr="00FB5C8A" w:rsidRDefault="003F7174">
      <w:pPr>
        <w:rPr>
          <w:ins w:id="644" w:author="Brown, Evan" w:date="2013-10-12T14:04:00Z"/>
        </w:rPr>
        <w:pPrChange w:id="645" w:author="Brown, Evan" w:date="2013-10-12T14:07:00Z">
          <w:pPr>
            <w:pStyle w:val="Heading2"/>
          </w:pPr>
        </w:pPrChange>
      </w:pPr>
      <w:ins w:id="646" w:author="Brown, Evan" w:date="2013-10-12T14:07:00Z">
        <w:r>
          <w:t xml:space="preserve">Configure Eclipse to show files and folders that begin with a ‘.’ and copy the </w:t>
        </w:r>
        <w:r>
          <w:rPr>
            <w:i/>
          </w:rPr>
          <w:t>.</w:t>
        </w:r>
        <w:proofErr w:type="spellStart"/>
        <w:r>
          <w:rPr>
            <w:i/>
          </w:rPr>
          <w:t>ebextensions</w:t>
        </w:r>
        <w:proofErr w:type="spellEnd"/>
        <w:r>
          <w:t xml:space="preserve"> folder to the WAR file it builds and deploys.</w:t>
        </w:r>
      </w:ins>
    </w:p>
    <w:p w14:paraId="4A843505" w14:textId="4EA355F8" w:rsidR="003F7174" w:rsidRDefault="003F7174">
      <w:pPr>
        <w:pStyle w:val="ListParagraph"/>
        <w:numPr>
          <w:ilvl w:val="0"/>
          <w:numId w:val="28"/>
        </w:numPr>
        <w:rPr>
          <w:ins w:id="647" w:author="Brown, Evan" w:date="2013-10-12T14:06:00Z"/>
        </w:rPr>
        <w:pPrChange w:id="648" w:author="Brown, Evan" w:date="2013-10-29T14:50:00Z">
          <w:pPr>
            <w:pStyle w:val="Heading2"/>
          </w:pPr>
        </w:pPrChange>
      </w:pPr>
      <w:ins w:id="649" w:author="Brown, Evan" w:date="2013-10-12T14:05:00Z">
        <w:r>
          <w:lastRenderedPageBreak/>
          <w:t xml:space="preserve">Click the down arrow in Project Explorer and choose </w:t>
        </w:r>
      </w:ins>
      <w:ins w:id="650" w:author="Brown, Evan" w:date="2013-10-12T14:06:00Z">
        <w:r>
          <w:t>Customize View:</w:t>
        </w:r>
        <w:r>
          <w:br/>
        </w:r>
        <w:r w:rsidRPr="00611570">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28"/>
        </w:numPr>
        <w:rPr>
          <w:ins w:id="651" w:author="Brown, Evan" w:date="2013-10-12T14:12:00Z"/>
        </w:rPr>
        <w:pPrChange w:id="652" w:author="Brown, Evan" w:date="2013-10-29T14:50:00Z">
          <w:pPr>
            <w:pStyle w:val="Heading2"/>
          </w:pPr>
        </w:pPrChange>
      </w:pPr>
      <w:ins w:id="653" w:author="Brown, Evan" w:date="2013-10-12T14:06:00Z">
        <w:r>
          <w:t xml:space="preserve">Uncheck </w:t>
        </w:r>
        <w:r>
          <w:rPr>
            <w:i/>
          </w:rPr>
          <w:t xml:space="preserve">.* resources </w:t>
        </w:r>
        <w:r>
          <w:t>and click OK:</w:t>
        </w:r>
      </w:ins>
      <w:ins w:id="654" w:author="Brown, Evan" w:date="2013-10-12T14:08:00Z">
        <w:r>
          <w:br/>
        </w:r>
      </w:ins>
      <w:ins w:id="655" w:author="Brown, Evan" w:date="2013-10-12T14:09:00Z">
        <w:r w:rsidRPr="00611570">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56" w:author="Brown, Evan" w:date="2013-10-12T14:12:00Z">
        <w:r w:rsidR="0072401A">
          <w:br/>
        </w:r>
      </w:ins>
    </w:p>
    <w:p w14:paraId="57F6F02D" w14:textId="7891BB3F" w:rsidR="0072401A" w:rsidRDefault="0072401A">
      <w:pPr>
        <w:pStyle w:val="ListParagraph"/>
        <w:numPr>
          <w:ilvl w:val="0"/>
          <w:numId w:val="28"/>
        </w:numPr>
        <w:rPr>
          <w:ins w:id="657" w:author="Brown, Evan" w:date="2013-10-12T14:12:00Z"/>
        </w:rPr>
        <w:pPrChange w:id="658" w:author="Brown, Evan" w:date="2013-10-29T14:50:00Z">
          <w:pPr>
            <w:pStyle w:val="Heading2"/>
          </w:pPr>
        </w:pPrChange>
      </w:pPr>
      <w:ins w:id="659"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28"/>
        </w:numPr>
        <w:rPr>
          <w:ins w:id="660" w:author="Brown, Evan" w:date="2013-10-12T14:18:00Z"/>
        </w:rPr>
        <w:pPrChange w:id="661" w:author="Brown, Evan" w:date="2013-10-29T14:50:00Z">
          <w:pPr>
            <w:pStyle w:val="Heading2"/>
          </w:pPr>
        </w:pPrChange>
      </w:pPr>
      <w:ins w:id="662" w:author="Brown, Evan" w:date="2013-10-12T14:16:00Z">
        <w:r>
          <w:lastRenderedPageBreak/>
          <w:t>Select Deployment Assembly</w:t>
        </w:r>
      </w:ins>
      <w:ins w:id="663" w:author="Brown, Evan" w:date="2013-10-12T14:17:00Z">
        <w:r>
          <w:t xml:space="preserve"> and click Add:</w:t>
        </w:r>
        <w:r>
          <w:br/>
        </w:r>
        <w:r w:rsidRPr="00611570">
          <w:rPr>
            <w:noProof/>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64" w:author="Brown, Evan" w:date="2013-10-12T14:18:00Z">
        <w:r>
          <w:br/>
        </w:r>
      </w:ins>
    </w:p>
    <w:p w14:paraId="34FB2FCF" w14:textId="194566AD" w:rsidR="0072401A" w:rsidRDefault="0072401A">
      <w:pPr>
        <w:pStyle w:val="ListParagraph"/>
        <w:numPr>
          <w:ilvl w:val="0"/>
          <w:numId w:val="28"/>
        </w:numPr>
        <w:rPr>
          <w:ins w:id="665" w:author="Brown, Evan" w:date="2013-10-12T14:18:00Z"/>
        </w:rPr>
        <w:pPrChange w:id="666" w:author="Brown, Evan" w:date="2013-10-29T14:50:00Z">
          <w:pPr>
            <w:pStyle w:val="Heading2"/>
          </w:pPr>
        </w:pPrChange>
      </w:pPr>
      <w:ins w:id="667" w:author="Brown, Evan" w:date="2013-10-12T14:18:00Z">
        <w:r>
          <w:t>Select Folder and click Next:</w:t>
        </w:r>
        <w:r>
          <w:br/>
        </w:r>
        <w:r w:rsidRPr="00611570">
          <w:rPr>
            <w:noProof/>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28"/>
        </w:numPr>
        <w:rPr>
          <w:ins w:id="668" w:author="Brown, Evan" w:date="2013-10-12T14:20:00Z"/>
        </w:rPr>
        <w:pPrChange w:id="669" w:author="Brown, Evan" w:date="2013-10-29T14:50:00Z">
          <w:pPr>
            <w:pStyle w:val="Heading2"/>
          </w:pPr>
        </w:pPrChange>
      </w:pPr>
      <w:ins w:id="670" w:author="Brown, Evan" w:date="2013-10-12T14:18:00Z">
        <w:r>
          <w:t xml:space="preserve">Select </w:t>
        </w:r>
      </w:ins>
      <w:ins w:id="671" w:author="Brown, Evan" w:date="2013-10-12T14:19:00Z">
        <w:r>
          <w:t xml:space="preserve">the </w:t>
        </w:r>
      </w:ins>
      <w:proofErr w:type="spellStart"/>
      <w:ins w:id="672" w:author="Brown, Evan" w:date="2013-10-12T14:18:00Z">
        <w:r>
          <w:t>WebContent</w:t>
        </w:r>
        <w:proofErr w:type="spellEnd"/>
        <w:r>
          <w:t xml:space="preserve"> &gt; </w:t>
        </w:r>
      </w:ins>
      <w:ins w:id="673" w:author="Brown, Evan" w:date="2013-10-12T14:19:00Z">
        <w:r>
          <w:t>WEB-INF &gt; .</w:t>
        </w:r>
        <w:proofErr w:type="spellStart"/>
        <w:r>
          <w:t>ebextensions</w:t>
        </w:r>
        <w:proofErr w:type="spellEnd"/>
        <w:r>
          <w:t xml:space="preserve"> directory and click Finish:</w:t>
        </w:r>
        <w:r>
          <w:br/>
        </w:r>
        <w:r w:rsidRPr="00611570">
          <w:rPr>
            <w:noProof/>
          </w:rPr>
          <w:lastRenderedPageBreak/>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74" w:author="Brown, Evan" w:date="2013-10-12T14:20:00Z">
        <w:r w:rsidR="00202C59">
          <w:br/>
        </w:r>
      </w:ins>
    </w:p>
    <w:p w14:paraId="078DCECE" w14:textId="43D6E5C3" w:rsidR="00202C59" w:rsidRPr="00FB5C8A" w:rsidRDefault="00202C59">
      <w:pPr>
        <w:pStyle w:val="ListParagraph"/>
        <w:numPr>
          <w:ilvl w:val="0"/>
          <w:numId w:val="28"/>
        </w:numPr>
        <w:rPr>
          <w:ins w:id="675" w:author="Brown, Evan" w:date="2013-10-12T14:04:00Z"/>
        </w:rPr>
        <w:pPrChange w:id="676" w:author="Brown, Evan" w:date="2013-10-29T14:50:00Z">
          <w:pPr>
            <w:pStyle w:val="Heading2"/>
          </w:pPr>
        </w:pPrChange>
      </w:pPr>
      <w:ins w:id="677" w:author="Brown, Evan" w:date="2013-10-12T14:20:00Z">
        <w:r>
          <w:t>Double-click the Deploy Path field for the .</w:t>
        </w:r>
        <w:proofErr w:type="spellStart"/>
        <w:r>
          <w:t>ebextensions</w:t>
        </w:r>
        <w:proofErr w:type="spellEnd"/>
        <w:r>
          <w:t xml:space="preserve"> </w:t>
        </w:r>
      </w:ins>
      <w:ins w:id="678" w:author="Brown, Evan" w:date="2013-10-12T15:57:00Z">
        <w:r w:rsidR="006D57B4">
          <w:t>Source</w:t>
        </w:r>
      </w:ins>
      <w:ins w:id="679" w:author="Brown, Evan" w:date="2013-10-12T14:20:00Z">
        <w:r>
          <w:t xml:space="preserve">, enter </w:t>
        </w:r>
      </w:ins>
      <w:ins w:id="680" w:author="Brown, Evan" w:date="2013-10-12T14:21:00Z">
        <w:r w:rsidRPr="00202C59">
          <w:rPr>
            <w:i/>
            <w:rPrChange w:id="681" w:author="Brown, Evan" w:date="2013-10-12T14:21:00Z">
              <w:rPr>
                <w:b w:val="0"/>
                <w:bCs w:val="0"/>
              </w:rPr>
            </w:rPrChange>
          </w:rPr>
          <w:t>WEB-INF/.</w:t>
        </w:r>
        <w:proofErr w:type="spellStart"/>
        <w:r w:rsidRPr="00202C59">
          <w:rPr>
            <w:i/>
            <w:rPrChange w:id="682" w:author="Brown, Evan" w:date="2013-10-12T14:21:00Z">
              <w:rPr>
                <w:b w:val="0"/>
                <w:bCs w:val="0"/>
              </w:rPr>
            </w:rPrChange>
          </w:rPr>
          <w:t>ebextensions</w:t>
        </w:r>
        <w:proofErr w:type="spellEnd"/>
        <w:r>
          <w:t>, click Apply then OK:</w:t>
        </w:r>
      </w:ins>
      <w:ins w:id="683" w:author="Brown, Evan" w:date="2013-10-12T14:22:00Z">
        <w:r>
          <w:br/>
        </w:r>
        <w:r w:rsidRPr="00611570">
          <w:rPr>
            <w:noProof/>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84" w:author="Brown, Evan" w:date="2013-10-12T14:04:00Z">
          <w:pPr>
            <w:pStyle w:val="ListParagraph"/>
            <w:numPr>
              <w:numId w:val="7"/>
            </w:numPr>
            <w:ind w:hanging="360"/>
          </w:pPr>
        </w:pPrChange>
      </w:pPr>
    </w:p>
    <w:p w14:paraId="3B130E1F" w14:textId="4252745F" w:rsidR="0003039D" w:rsidRPr="00477747" w:rsidRDefault="006B2D9D">
      <w:pPr>
        <w:pStyle w:val="Title"/>
        <w:rPr>
          <w:ins w:id="685" w:author="Brown, Evan" w:date="2013-10-10T19:22:00Z"/>
        </w:rPr>
        <w:pPrChange w:id="686" w:author="Brown, Evan" w:date="2013-10-10T19:23:00Z">
          <w:pPr/>
        </w:pPrChange>
      </w:pPr>
      <w:ins w:id="687" w:author="Brown, Evan" w:date="2013-10-10T14:18:00Z">
        <w:r>
          <w:br w:type="page"/>
        </w:r>
      </w:ins>
    </w:p>
    <w:p w14:paraId="2FBF9730" w14:textId="7579F8AD" w:rsidR="006B2D9D" w:rsidRPr="0003039D" w:rsidRDefault="006B2D9D">
      <w:pPr>
        <w:pStyle w:val="Title"/>
        <w:rPr>
          <w:ins w:id="688" w:author="Brown, Evan" w:date="2013-10-10T14:19:00Z"/>
        </w:rPr>
      </w:pPr>
      <w:ins w:id="689" w:author="Brown, Evan" w:date="2013-10-10T14:19:00Z">
        <w:r>
          <w:lastRenderedPageBreak/>
          <w:t>Import EB Environment Into Eclipse</w:t>
        </w:r>
      </w:ins>
    </w:p>
    <w:p w14:paraId="05494DAF" w14:textId="77777777" w:rsidR="006B2D9D" w:rsidRPr="006B2D9D" w:rsidRDefault="006B2D9D">
      <w:pPr>
        <w:pStyle w:val="Heading1"/>
        <w:rPr>
          <w:ins w:id="690" w:author="Brown, Evan" w:date="2013-10-10T14:20:00Z"/>
        </w:rPr>
        <w:pPrChange w:id="691" w:author="Brown, Evan" w:date="2013-10-10T19:45:00Z">
          <w:pPr/>
        </w:pPrChange>
      </w:pPr>
      <w:bookmarkStart w:id="692" w:name="_Toc245384334"/>
      <w:ins w:id="693" w:author="Brown, Evan" w:date="2013-10-10T14:20:00Z">
        <w:r w:rsidRPr="006B2D9D">
          <w:t>Import EB Environment Into Eclipse</w:t>
        </w:r>
        <w:bookmarkEnd w:id="692"/>
      </w:ins>
    </w:p>
    <w:p w14:paraId="0476DD22" w14:textId="7C9003E1" w:rsidR="006B2D9D" w:rsidRDefault="00440A72" w:rsidP="006B2D9D">
      <w:pPr>
        <w:rPr>
          <w:ins w:id="694" w:author="Brown, Evan" w:date="2013-10-10T14:55:00Z"/>
        </w:rPr>
      </w:pPr>
      <w:ins w:id="695"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696" w:author="Brown, Evan" w:date="2013-10-10T14:53:00Z">
        <w:r w:rsidR="00371C63">
          <w:t xml:space="preserve"> In the following steps, you will import that environment into </w:t>
        </w:r>
      </w:ins>
      <w:ins w:id="697" w:author="Brown, Evan" w:date="2013-10-10T14:55:00Z">
        <w:r w:rsidR="00371C63">
          <w:t>your IDE</w:t>
        </w:r>
      </w:ins>
      <w:ins w:id="698" w:author="Brown, Evan" w:date="2013-10-10T14:53:00Z">
        <w:r w:rsidR="00371C63">
          <w:t xml:space="preserve"> using the AWS Too</w:t>
        </w:r>
      </w:ins>
      <w:ins w:id="699" w:author="Brown, Evan" w:date="2013-10-10T15:06:00Z">
        <w:r w:rsidR="00B172B8">
          <w:t>l</w:t>
        </w:r>
      </w:ins>
      <w:ins w:id="700" w:author="Brown, Evan" w:date="2013-10-10T14:53:00Z">
        <w:r w:rsidR="00371C63">
          <w:t>kit for Eclipse.</w:t>
        </w:r>
      </w:ins>
      <w:ins w:id="701"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702" w:author="Brown, Evan" w:date="2013-10-10T14:56:00Z"/>
        </w:rPr>
      </w:pPr>
    </w:p>
    <w:p w14:paraId="7DE6E6C3" w14:textId="02DFAE87" w:rsidR="00371C63" w:rsidRDefault="00AA58E8">
      <w:pPr>
        <w:pStyle w:val="ListParagraph"/>
        <w:numPr>
          <w:ilvl w:val="0"/>
          <w:numId w:val="28"/>
        </w:numPr>
        <w:rPr>
          <w:ins w:id="703" w:author="Brown, Evan" w:date="2013-10-10T15:03:00Z"/>
        </w:rPr>
        <w:pPrChange w:id="704" w:author="Brown, Evan" w:date="2013-10-29T14:50:00Z">
          <w:pPr/>
        </w:pPrChange>
      </w:pPr>
      <w:ins w:id="705" w:author="Brown, Evan" w:date="2013-10-10T15:03:00Z">
        <w:r>
          <w:t xml:space="preserve"> Right-click the Servers </w:t>
        </w:r>
      </w:ins>
      <w:ins w:id="706" w:author="Brown, Evan" w:date="2013-10-10T15:06:00Z">
        <w:r w:rsidR="00B172B8">
          <w:t xml:space="preserve">area </w:t>
        </w:r>
      </w:ins>
      <w:ins w:id="707" w:author="Brown, Evan" w:date="2013-10-10T15:03:00Z">
        <w:r>
          <w:t xml:space="preserve">in Eclipse </w:t>
        </w:r>
        <w:r w:rsidR="00B172B8">
          <w:t>and choose New &gt; Server:</w:t>
        </w:r>
      </w:ins>
      <w:ins w:id="708"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28"/>
        </w:numPr>
        <w:rPr>
          <w:ins w:id="709" w:author="Brown, Evan" w:date="2013-10-10T15:05:00Z"/>
        </w:rPr>
        <w:pPrChange w:id="710" w:author="Brown, Evan" w:date="2013-10-29T14:50:00Z">
          <w:pPr/>
        </w:pPrChange>
      </w:pPr>
      <w:ins w:id="711" w:author="Brown, Evan" w:date="2013-10-10T15:04:00Z">
        <w:r>
          <w:t>Locate and select the AWS Elastic Beanstalk for Tomcat 7 server type and click Next</w:t>
        </w:r>
      </w:ins>
      <w:ins w:id="712"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28"/>
        </w:numPr>
        <w:rPr>
          <w:ins w:id="713" w:author="Brown, Evan" w:date="2013-10-10T15:07:00Z"/>
        </w:rPr>
        <w:pPrChange w:id="714" w:author="Brown, Evan" w:date="2013-10-29T14:50:00Z">
          <w:pPr/>
        </w:pPrChange>
      </w:pPr>
      <w:ins w:id="715" w:author="Brown, Evan" w:date="2013-10-10T15:06:00Z">
        <w:r>
          <w:lastRenderedPageBreak/>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16" w:author="Brown, Evan" w:date="2013-10-10T15:07:00Z">
        <w:r>
          <w:br/>
        </w:r>
      </w:ins>
    </w:p>
    <w:p w14:paraId="282390EE" w14:textId="31BA6522" w:rsidR="00B172B8" w:rsidRDefault="00B172B8">
      <w:pPr>
        <w:pStyle w:val="ListParagraph"/>
        <w:numPr>
          <w:ilvl w:val="0"/>
          <w:numId w:val="28"/>
        </w:numPr>
        <w:rPr>
          <w:ins w:id="717" w:author="Brown, Evan" w:date="2013-10-10T15:07:00Z"/>
        </w:rPr>
        <w:pPrChange w:id="718" w:author="Brown, Evan" w:date="2013-10-29T14:50:00Z">
          <w:pPr/>
        </w:pPrChange>
      </w:pPr>
      <w:ins w:id="719" w:author="Brown, Evan" w:date="2013-10-10T15:07:00Z">
        <w:r>
          <w:t>Select the Elastic Beanstalk environment t</w:t>
        </w:r>
        <w:r w:rsidR="003610A6">
          <w:t>o import (there should be only one</w:t>
        </w:r>
        <w:r>
          <w:t>)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28"/>
        </w:numPr>
        <w:rPr>
          <w:ins w:id="720" w:author="Brown, Evan" w:date="2013-10-10T16:36:00Z"/>
        </w:rPr>
        <w:pPrChange w:id="721" w:author="Brown, Evan" w:date="2013-10-29T14:50:00Z">
          <w:pPr/>
        </w:pPrChange>
      </w:pPr>
      <w:ins w:id="722"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28"/>
        </w:numPr>
        <w:rPr>
          <w:ins w:id="723" w:author="Brown, Evan" w:date="2013-10-10T16:38:00Z"/>
        </w:rPr>
        <w:pPrChange w:id="724" w:author="Brown, Evan" w:date="2013-10-29T14:50:00Z">
          <w:pPr/>
        </w:pPrChange>
      </w:pPr>
      <w:ins w:id="725" w:author="Brown, Evan" w:date="2013-10-10T16:36:00Z">
        <w:r>
          <w:t xml:space="preserve">You should now see </w:t>
        </w:r>
      </w:ins>
      <w:ins w:id="726"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27" w:author="Brown, Evan" w:date="2013-10-10T16:38:00Z">
        <w:r w:rsidR="00C56F8F">
          <w:br/>
        </w:r>
      </w:ins>
    </w:p>
    <w:p w14:paraId="12FEF76B" w14:textId="0CFD9ACF" w:rsidR="00C56F8F" w:rsidRDefault="00C56F8F">
      <w:pPr>
        <w:pStyle w:val="ListParagraph"/>
        <w:numPr>
          <w:ilvl w:val="0"/>
          <w:numId w:val="28"/>
        </w:numPr>
        <w:rPr>
          <w:ins w:id="728" w:author="Brown, Evan" w:date="2013-10-10T16:42:00Z"/>
        </w:rPr>
        <w:pPrChange w:id="729" w:author="Brown, Evan" w:date="2013-10-29T14:50:00Z">
          <w:pPr/>
        </w:pPrChange>
      </w:pPr>
      <w:ins w:id="730" w:author="Brown, Evan" w:date="2013-10-10T16:38:00Z">
        <w:r>
          <w:t xml:space="preserve">Double-click the Elastic Beanstalk server to </w:t>
        </w:r>
      </w:ins>
      <w:ins w:id="731" w:author="Brown, Evan" w:date="2013-10-10T16:39:00Z">
        <w:r>
          <w:t>view its complete configuration within your IDE:</w:t>
        </w:r>
        <w:r>
          <w:br/>
        </w:r>
      </w:ins>
      <w:ins w:id="732" w:author="Brown, Evan" w:date="2013-10-10T16:42:00Z">
        <w:r w:rsidR="007D3660">
          <w:rPr>
            <w:noProof/>
          </w:rPr>
          <w:lastRenderedPageBreak/>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28"/>
        </w:numPr>
        <w:rPr>
          <w:ins w:id="733" w:author="Brown, Evan" w:date="2013-10-10T14:19:00Z"/>
        </w:rPr>
        <w:pPrChange w:id="734" w:author="Brown, Evan" w:date="2013-10-29T14:50:00Z">
          <w:pPr/>
        </w:pPrChange>
      </w:pPr>
      <w:ins w:id="735" w:author="Brown, Evan" w:date="2013-10-10T16:42:00Z">
        <w:r>
          <w:t>Click the Logs tab followed by the refresh button in the top-right of the screen</w:t>
        </w:r>
      </w:ins>
      <w:ins w:id="736" w:author="Brown, Evan" w:date="2013-10-10T16:43:00Z">
        <w:r>
          <w:t xml:space="preserve"> to view a snapshot of the logs from the servers running in your Elastic Beanstalk environment:</w:t>
        </w:r>
        <w:r>
          <w:br/>
        </w:r>
      </w:ins>
      <w:ins w:id="737"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38" w:author="Brown, Evan" w:date="2013-10-10T17:05:00Z"/>
        </w:rPr>
      </w:pPr>
      <w:ins w:id="739" w:author="Brown, Evan" w:date="2013-10-10T17:05:00Z">
        <w:r>
          <w:br w:type="page"/>
        </w:r>
      </w:ins>
    </w:p>
    <w:p w14:paraId="34F924B1" w14:textId="0B49AB6F" w:rsidR="004763F7" w:rsidRDefault="004763F7" w:rsidP="004763F7">
      <w:pPr>
        <w:pStyle w:val="Title"/>
        <w:rPr>
          <w:ins w:id="740" w:author="Brown, Evan" w:date="2013-10-10T17:05:00Z"/>
        </w:rPr>
      </w:pPr>
      <w:ins w:id="741" w:author="Brown, Evan" w:date="2013-10-10T17:09:00Z">
        <w:r>
          <w:lastRenderedPageBreak/>
          <w:t>Open</w:t>
        </w:r>
      </w:ins>
      <w:ins w:id="742" w:author="Brown, Evan" w:date="2013-10-10T17:06:00Z">
        <w:r>
          <w:t xml:space="preserve"> </w:t>
        </w:r>
      </w:ins>
      <w:ins w:id="743" w:author="Brown, Evan" w:date="2013-10-10T17:05:00Z">
        <w:r>
          <w:t xml:space="preserve">the Elastic Beanstalk </w:t>
        </w:r>
      </w:ins>
      <w:ins w:id="744" w:author="Brown, Evan" w:date="2013-10-10T17:06:00Z">
        <w:r>
          <w:t>Console</w:t>
        </w:r>
      </w:ins>
    </w:p>
    <w:p w14:paraId="32B7FBA7" w14:textId="24C12B8F" w:rsidR="004763F7" w:rsidRPr="004763F7" w:rsidRDefault="004763F7">
      <w:pPr>
        <w:pStyle w:val="Heading1"/>
        <w:rPr>
          <w:ins w:id="745" w:author="Brown, Evan" w:date="2013-10-10T17:06:00Z"/>
        </w:rPr>
        <w:pPrChange w:id="746" w:author="Brown, Evan" w:date="2013-10-10T19:45:00Z">
          <w:pPr>
            <w:ind w:left="360"/>
          </w:pPr>
        </w:pPrChange>
      </w:pPr>
      <w:bookmarkStart w:id="747" w:name="_Toc245384335"/>
      <w:ins w:id="748" w:author="Brown, Evan" w:date="2013-10-10T17:09:00Z">
        <w:r>
          <w:t>Open</w:t>
        </w:r>
      </w:ins>
      <w:ins w:id="749" w:author="Brown, Evan" w:date="2013-10-10T17:06:00Z">
        <w:r w:rsidRPr="004763F7">
          <w:t xml:space="preserve"> the Elastic Beanstalk Console</w:t>
        </w:r>
        <w:bookmarkEnd w:id="747"/>
      </w:ins>
    </w:p>
    <w:p w14:paraId="2F5371CA" w14:textId="65F55D5F" w:rsidR="00A63444" w:rsidRDefault="004763F7">
      <w:pPr>
        <w:rPr>
          <w:ins w:id="750" w:author="Brown, Evan" w:date="2013-10-10T17:10:00Z"/>
        </w:rPr>
        <w:pPrChange w:id="751" w:author="Brown, Evan" w:date="2013-10-10T17:08:00Z">
          <w:pPr>
            <w:pStyle w:val="ListParagraph"/>
            <w:numPr>
              <w:numId w:val="7"/>
            </w:numPr>
            <w:tabs>
              <w:tab w:val="left" w:pos="1340"/>
            </w:tabs>
            <w:ind w:hanging="360"/>
          </w:pPr>
        </w:pPrChange>
      </w:pPr>
      <w:ins w:id="752" w:author="Brown, Evan" w:date="2013-10-10T17:08:00Z">
        <w:r>
          <w:t>In the previous section you viewed the configuration of your Elastic Beanstalk environment using the AWS Toolk</w:t>
        </w:r>
      </w:ins>
      <w:ins w:id="753" w:author="Brown, Evan" w:date="2013-10-10T17:09:00Z">
        <w:r>
          <w:t>it. In this sec</w:t>
        </w:r>
      </w:ins>
      <w:ins w:id="754" w:author="Brown, Evan" w:date="2013-10-10T17:10:00Z">
        <w:r w:rsidR="00A63444">
          <w:t xml:space="preserve">tion, use the Elastic Beanstalk Management Console </w:t>
        </w:r>
      </w:ins>
      <w:ins w:id="755" w:author="Brown, Evan" w:date="2013-11-08T17:18:00Z">
        <w:r w:rsidR="00A947B6">
          <w:t xml:space="preserve">in your web browser </w:t>
        </w:r>
      </w:ins>
      <w:ins w:id="756" w:author="Brown, Evan" w:date="2013-10-10T17:10:00Z">
        <w:r w:rsidR="00A63444">
          <w:t>to view and manage your environment from a web browser.</w:t>
        </w:r>
      </w:ins>
    </w:p>
    <w:p w14:paraId="7032D02B" w14:textId="77777777" w:rsidR="00A63444" w:rsidRDefault="00A63444">
      <w:pPr>
        <w:rPr>
          <w:ins w:id="757" w:author="Brown, Evan" w:date="2013-10-10T17:11:00Z"/>
        </w:rPr>
        <w:pPrChange w:id="758" w:author="Brown, Evan" w:date="2013-10-10T17:08:00Z">
          <w:pPr>
            <w:pStyle w:val="ListParagraph"/>
            <w:numPr>
              <w:numId w:val="7"/>
            </w:numPr>
            <w:tabs>
              <w:tab w:val="left" w:pos="1340"/>
            </w:tabs>
            <w:ind w:hanging="360"/>
          </w:pPr>
        </w:pPrChange>
      </w:pPr>
    </w:p>
    <w:p w14:paraId="15640398" w14:textId="2F41270E" w:rsidR="000242F7" w:rsidDel="00771AEB" w:rsidRDefault="000242F7">
      <w:pPr>
        <w:numPr>
          <w:ilvl w:val="0"/>
          <w:numId w:val="28"/>
        </w:numPr>
        <w:rPr>
          <w:del w:id="759" w:author="Brown, Evan" w:date="2013-10-07T09:47:00Z"/>
        </w:rPr>
        <w:pPrChange w:id="760" w:author="Brown, Evan" w:date="2013-10-29T14:50:00Z">
          <w:pPr>
            <w:pStyle w:val="ListParagraph"/>
            <w:numPr>
              <w:numId w:val="7"/>
            </w:numPr>
            <w:ind w:hanging="360"/>
          </w:pPr>
        </w:pPrChange>
      </w:pPr>
      <w:del w:id="761"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numPr>
          <w:ilvl w:val="0"/>
          <w:numId w:val="28"/>
        </w:numPr>
        <w:rPr>
          <w:del w:id="762" w:author="Brown, Evan" w:date="2013-10-07T09:47:00Z"/>
        </w:rPr>
        <w:pPrChange w:id="763" w:author="Brown, Evan" w:date="2013-10-29T14:50:00Z">
          <w:pPr>
            <w:pStyle w:val="ListParagraph"/>
            <w:numPr>
              <w:numId w:val="7"/>
            </w:numPr>
            <w:ind w:hanging="360"/>
          </w:pPr>
        </w:pPrChange>
      </w:pPr>
      <w:del w:id="764"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numPr>
          <w:ilvl w:val="0"/>
          <w:numId w:val="28"/>
        </w:numPr>
        <w:rPr>
          <w:del w:id="765" w:author="Brown, Evan" w:date="2013-10-07T09:47:00Z"/>
        </w:rPr>
        <w:pPrChange w:id="766" w:author="Brown, Evan" w:date="2013-10-29T14:50:00Z">
          <w:pPr>
            <w:pStyle w:val="ListParagraph"/>
            <w:numPr>
              <w:numId w:val="7"/>
            </w:numPr>
            <w:ind w:hanging="360"/>
          </w:pPr>
        </w:pPrChange>
      </w:pPr>
      <w:del w:id="767"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numPr>
          <w:ilvl w:val="0"/>
          <w:numId w:val="28"/>
        </w:numPr>
        <w:rPr>
          <w:del w:id="768" w:author="Brown, Evan" w:date="2013-10-07T09:47:00Z"/>
        </w:rPr>
        <w:pPrChange w:id="769" w:author="Brown, Evan" w:date="2013-10-29T14:50:00Z">
          <w:pPr>
            <w:pStyle w:val="ListParagraph"/>
            <w:numPr>
              <w:numId w:val="7"/>
            </w:numPr>
            <w:ind w:hanging="360"/>
          </w:pPr>
        </w:pPrChange>
      </w:pPr>
      <w:del w:id="770"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numPr>
          <w:ilvl w:val="0"/>
          <w:numId w:val="28"/>
        </w:numPr>
        <w:rPr>
          <w:del w:id="771" w:author="Brown, Evan" w:date="2013-10-07T09:47:00Z"/>
        </w:rPr>
        <w:pPrChange w:id="772" w:author="Brown, Evan" w:date="2013-10-29T14:50:00Z">
          <w:pPr>
            <w:pStyle w:val="Heading2"/>
          </w:pPr>
        </w:pPrChange>
      </w:pPr>
    </w:p>
    <w:p w14:paraId="10A29F2B" w14:textId="5914BEF7" w:rsidR="00EF4FFF" w:rsidDel="00771AEB" w:rsidRDefault="00EF4FFF">
      <w:pPr>
        <w:numPr>
          <w:ilvl w:val="0"/>
          <w:numId w:val="28"/>
        </w:numPr>
        <w:rPr>
          <w:del w:id="773" w:author="Brown, Evan" w:date="2013-10-07T09:47:00Z"/>
        </w:rPr>
        <w:pPrChange w:id="774" w:author="Brown, Evan" w:date="2013-10-29T14:50:00Z">
          <w:pPr>
            <w:pStyle w:val="Heading2"/>
          </w:pPr>
        </w:pPrChange>
      </w:pPr>
      <w:del w:id="775" w:author="Brown, Evan" w:date="2013-10-07T09:47:00Z">
        <w:r w:rsidDel="00771AEB">
          <w:delText>Customize How Eclipse Assembles Your WAR</w:delText>
        </w:r>
      </w:del>
    </w:p>
    <w:p w14:paraId="5F613785" w14:textId="61B336F9" w:rsidR="00EF4FFF" w:rsidDel="00771AEB" w:rsidRDefault="00EF4FFF">
      <w:pPr>
        <w:numPr>
          <w:ilvl w:val="0"/>
          <w:numId w:val="28"/>
        </w:numPr>
        <w:rPr>
          <w:del w:id="776" w:author="Brown, Evan" w:date="2013-10-07T09:47:00Z"/>
        </w:rPr>
        <w:pPrChange w:id="777" w:author="Brown, Evan" w:date="2013-10-29T14:50:00Z">
          <w:pPr/>
        </w:pPrChange>
      </w:pPr>
      <w:del w:id="778"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numPr>
          <w:ilvl w:val="0"/>
          <w:numId w:val="28"/>
        </w:numPr>
        <w:rPr>
          <w:del w:id="779" w:author="Brown, Evan" w:date="2013-10-07T09:47:00Z"/>
        </w:rPr>
        <w:pPrChange w:id="780" w:author="Brown, Evan" w:date="2013-10-29T14:50:00Z">
          <w:pPr/>
        </w:pPrChange>
      </w:pPr>
    </w:p>
    <w:p w14:paraId="3E9DEBBF" w14:textId="0AB74313" w:rsidR="003D3EB7" w:rsidRPr="003D3EB7" w:rsidDel="00771AEB" w:rsidRDefault="003D3EB7">
      <w:pPr>
        <w:numPr>
          <w:ilvl w:val="0"/>
          <w:numId w:val="28"/>
        </w:numPr>
        <w:rPr>
          <w:del w:id="781" w:author="Brown, Evan" w:date="2013-10-07T09:47:00Z"/>
        </w:rPr>
        <w:pPrChange w:id="782" w:author="Brown, Evan" w:date="2013-10-29T14:50:00Z">
          <w:pPr>
            <w:pStyle w:val="ListParagraph"/>
            <w:numPr>
              <w:numId w:val="7"/>
            </w:numPr>
            <w:ind w:hanging="360"/>
          </w:pPr>
        </w:pPrChange>
      </w:pPr>
      <w:del w:id="783"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numPr>
          <w:ilvl w:val="0"/>
          <w:numId w:val="28"/>
        </w:numPr>
        <w:rPr>
          <w:del w:id="784" w:author="Brown, Evan" w:date="2013-10-07T09:47:00Z"/>
        </w:rPr>
        <w:pPrChange w:id="785" w:author="Brown, Evan" w:date="2013-10-29T14:50:00Z">
          <w:pPr>
            <w:pStyle w:val="ListParagraph"/>
            <w:numPr>
              <w:numId w:val="7"/>
            </w:numPr>
            <w:ind w:hanging="360"/>
          </w:pPr>
        </w:pPrChange>
      </w:pPr>
      <w:del w:id="786"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numPr>
          <w:ilvl w:val="0"/>
          <w:numId w:val="28"/>
        </w:numPr>
        <w:rPr>
          <w:del w:id="787" w:author="Brown, Evan" w:date="2013-10-07T09:47:00Z"/>
        </w:rPr>
        <w:pPrChange w:id="788" w:author="Brown, Evan" w:date="2013-10-29T14:50:00Z">
          <w:pPr>
            <w:pStyle w:val="ListParagraph"/>
          </w:pPr>
        </w:pPrChange>
      </w:pPr>
    </w:p>
    <w:p w14:paraId="0C90D715" w14:textId="199269BF" w:rsidR="003D3EB7" w:rsidRPr="003D3EB7" w:rsidDel="00771AEB" w:rsidRDefault="003D3EB7">
      <w:pPr>
        <w:numPr>
          <w:ilvl w:val="0"/>
          <w:numId w:val="28"/>
        </w:numPr>
        <w:rPr>
          <w:del w:id="789" w:author="Brown, Evan" w:date="2013-10-07T09:47:00Z"/>
        </w:rPr>
        <w:pPrChange w:id="790" w:author="Brown, Evan" w:date="2013-10-29T14:50:00Z">
          <w:pPr>
            <w:pStyle w:val="ListParagraph"/>
            <w:numPr>
              <w:numId w:val="7"/>
            </w:numPr>
            <w:ind w:hanging="360"/>
          </w:pPr>
        </w:pPrChange>
      </w:pPr>
      <w:del w:id="791"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numPr>
          <w:ilvl w:val="0"/>
          <w:numId w:val="28"/>
        </w:numPr>
        <w:rPr>
          <w:del w:id="792" w:author="Brown, Evan" w:date="2013-10-07T09:47:00Z"/>
        </w:rPr>
        <w:pPrChange w:id="793" w:author="Brown, Evan" w:date="2013-10-29T14:50:00Z">
          <w:pPr/>
        </w:pPrChange>
      </w:pPr>
    </w:p>
    <w:p w14:paraId="26279C96" w14:textId="75B93FFE" w:rsidR="003D3EB7" w:rsidRPr="003D3EB7" w:rsidDel="00771AEB" w:rsidRDefault="003D3EB7">
      <w:pPr>
        <w:numPr>
          <w:ilvl w:val="0"/>
          <w:numId w:val="28"/>
        </w:numPr>
        <w:rPr>
          <w:del w:id="794" w:author="Brown, Evan" w:date="2013-10-07T09:47:00Z"/>
        </w:rPr>
        <w:pPrChange w:id="795" w:author="Brown, Evan" w:date="2013-10-29T14:50:00Z">
          <w:pPr>
            <w:pStyle w:val="ListParagraph"/>
            <w:numPr>
              <w:numId w:val="7"/>
            </w:numPr>
            <w:ind w:hanging="360"/>
          </w:pPr>
        </w:pPrChange>
      </w:pPr>
      <w:del w:id="796"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numPr>
          <w:ilvl w:val="0"/>
          <w:numId w:val="28"/>
        </w:numPr>
        <w:rPr>
          <w:del w:id="797" w:author="Brown, Evan" w:date="2013-10-07T09:47:00Z"/>
        </w:rPr>
        <w:pPrChange w:id="798" w:author="Brown, Evan" w:date="2013-10-29T14:50:00Z">
          <w:pPr/>
        </w:pPrChange>
      </w:pPr>
    </w:p>
    <w:p w14:paraId="0A5F817F" w14:textId="6FF0E8A0" w:rsidR="003D3EB7" w:rsidRPr="003D3EB7" w:rsidDel="00771AEB" w:rsidRDefault="003D3EB7">
      <w:pPr>
        <w:numPr>
          <w:ilvl w:val="0"/>
          <w:numId w:val="28"/>
        </w:numPr>
        <w:rPr>
          <w:del w:id="799" w:author="Brown, Evan" w:date="2013-10-07T09:47:00Z"/>
        </w:rPr>
        <w:pPrChange w:id="800" w:author="Brown, Evan" w:date="2013-10-29T14:50:00Z">
          <w:pPr>
            <w:pStyle w:val="ListParagraph"/>
            <w:numPr>
              <w:numId w:val="7"/>
            </w:numPr>
            <w:ind w:hanging="360"/>
          </w:pPr>
        </w:pPrChange>
      </w:pPr>
      <w:del w:id="801"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numPr>
          <w:ilvl w:val="0"/>
          <w:numId w:val="28"/>
        </w:numPr>
        <w:rPr>
          <w:del w:id="802" w:author="Brown, Evan" w:date="2013-10-07T09:47:00Z"/>
        </w:rPr>
        <w:pPrChange w:id="803" w:author="Brown, Evan" w:date="2013-10-29T14:50:00Z">
          <w:pPr/>
        </w:pPrChange>
      </w:pPr>
    </w:p>
    <w:p w14:paraId="59763AE6" w14:textId="037F51FC" w:rsidR="00B41007" w:rsidDel="00771AEB" w:rsidRDefault="003D3EB7">
      <w:pPr>
        <w:numPr>
          <w:ilvl w:val="0"/>
          <w:numId w:val="28"/>
        </w:numPr>
        <w:rPr>
          <w:del w:id="804" w:author="Brown, Evan" w:date="2013-10-07T09:47:00Z"/>
        </w:rPr>
        <w:pPrChange w:id="805" w:author="Brown, Evan" w:date="2013-10-29T14:50:00Z">
          <w:pPr/>
        </w:pPrChange>
      </w:pPr>
      <w:del w:id="806"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numPr>
          <w:ilvl w:val="0"/>
          <w:numId w:val="28"/>
        </w:numPr>
        <w:rPr>
          <w:del w:id="807" w:author="Brown, Evan" w:date="2013-10-10T14:17:00Z"/>
        </w:rPr>
        <w:pPrChange w:id="808" w:author="Brown, Evan" w:date="2013-10-29T14:50:00Z">
          <w:pPr>
            <w:pStyle w:val="Heading2"/>
          </w:pPr>
        </w:pPrChange>
      </w:pPr>
      <w:del w:id="809" w:author="Brown, Evan" w:date="2013-10-10T14:17:00Z">
        <w:r w:rsidDel="006B2D9D">
          <w:delText>Deploy App to Elastic Beanstalk</w:delText>
        </w:r>
      </w:del>
    </w:p>
    <w:p w14:paraId="27BE6831" w14:textId="531C49BF" w:rsidR="00B41007" w:rsidDel="006B2D9D" w:rsidRDefault="00B41007">
      <w:pPr>
        <w:numPr>
          <w:ilvl w:val="0"/>
          <w:numId w:val="28"/>
        </w:numPr>
        <w:rPr>
          <w:del w:id="810" w:author="Brown, Evan" w:date="2013-10-10T14:17:00Z"/>
        </w:rPr>
        <w:pPrChange w:id="811" w:author="Brown, Evan" w:date="2013-10-29T14:50:00Z">
          <w:pPr>
            <w:tabs>
              <w:tab w:val="left" w:pos="1340"/>
            </w:tabs>
          </w:pPr>
        </w:pPrChange>
      </w:pPr>
      <w:del w:id="812"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numPr>
          <w:ilvl w:val="0"/>
          <w:numId w:val="28"/>
        </w:numPr>
        <w:rPr>
          <w:del w:id="813" w:author="Brown, Evan" w:date="2013-10-10T14:17:00Z"/>
        </w:rPr>
        <w:pPrChange w:id="814" w:author="Brown, Evan" w:date="2013-10-29T14:50:00Z">
          <w:pPr>
            <w:tabs>
              <w:tab w:val="left" w:pos="1340"/>
            </w:tabs>
          </w:pPr>
        </w:pPrChange>
      </w:pPr>
    </w:p>
    <w:p w14:paraId="6D3BDA81" w14:textId="6E7CBA5B" w:rsidR="00B41007" w:rsidRPr="00B41007" w:rsidDel="006B2D9D" w:rsidRDefault="00B41007">
      <w:pPr>
        <w:numPr>
          <w:ilvl w:val="0"/>
          <w:numId w:val="28"/>
        </w:numPr>
        <w:rPr>
          <w:del w:id="815" w:author="Brown, Evan" w:date="2013-10-10T14:17:00Z"/>
        </w:rPr>
        <w:pPrChange w:id="816" w:author="Brown, Evan" w:date="2013-10-29T14:50:00Z">
          <w:pPr>
            <w:pStyle w:val="ListParagraph"/>
            <w:numPr>
              <w:numId w:val="7"/>
            </w:numPr>
            <w:tabs>
              <w:tab w:val="left" w:pos="1340"/>
            </w:tabs>
            <w:ind w:hanging="360"/>
          </w:pPr>
        </w:pPrChange>
      </w:pPr>
      <w:del w:id="817"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numPr>
          <w:ilvl w:val="0"/>
          <w:numId w:val="28"/>
        </w:numPr>
        <w:rPr>
          <w:del w:id="818" w:author="Brown, Evan" w:date="2013-10-10T14:17:00Z"/>
        </w:rPr>
        <w:pPrChange w:id="819" w:author="Brown, Evan" w:date="2013-10-29T14:50:00Z">
          <w:pPr>
            <w:pStyle w:val="ListParagraph"/>
            <w:numPr>
              <w:numId w:val="7"/>
            </w:numPr>
            <w:tabs>
              <w:tab w:val="left" w:pos="1340"/>
            </w:tabs>
            <w:ind w:hanging="360"/>
          </w:pPr>
        </w:pPrChange>
      </w:pPr>
      <w:del w:id="820"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numPr>
          <w:ilvl w:val="0"/>
          <w:numId w:val="28"/>
        </w:numPr>
        <w:rPr>
          <w:del w:id="821" w:author="Brown, Evan" w:date="2013-10-10T14:17:00Z"/>
        </w:rPr>
        <w:pPrChange w:id="822" w:author="Brown, Evan" w:date="2013-10-29T14:50:00Z">
          <w:pPr>
            <w:pStyle w:val="ListParagraph"/>
            <w:numPr>
              <w:numId w:val="7"/>
            </w:numPr>
            <w:tabs>
              <w:tab w:val="left" w:pos="1340"/>
            </w:tabs>
            <w:ind w:hanging="360"/>
          </w:pPr>
        </w:pPrChange>
      </w:pPr>
      <w:del w:id="823"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41CCD273" w:rsidR="00EA3569" w:rsidRDefault="000455A5">
      <w:pPr>
        <w:pStyle w:val="ListParagraph"/>
        <w:numPr>
          <w:ilvl w:val="0"/>
          <w:numId w:val="28"/>
        </w:numPr>
        <w:rPr>
          <w:ins w:id="824" w:author="Brown, Evan" w:date="2013-10-10T17:13:00Z"/>
        </w:rPr>
        <w:pPrChange w:id="825" w:author="Brown, Evan" w:date="2013-10-29T15:33:00Z">
          <w:pPr>
            <w:pStyle w:val="ListParagraph"/>
            <w:numPr>
              <w:numId w:val="7"/>
            </w:numPr>
            <w:tabs>
              <w:tab w:val="left" w:pos="1340"/>
            </w:tabs>
            <w:ind w:hanging="360"/>
          </w:pPr>
        </w:pPrChange>
      </w:pPr>
      <w:del w:id="826"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27" w:author="Brown, Evan" w:date="2013-11-07T20:16:00Z">
        <w:r w:rsidR="008E5D78">
          <w:t xml:space="preserve">From the </w:t>
        </w:r>
        <w:proofErr w:type="spellStart"/>
        <w:r w:rsidR="008E5D78">
          <w:t>QwikLab</w:t>
        </w:r>
        <w:proofErr w:type="spellEnd"/>
        <w:r w:rsidR="008E5D78">
          <w:t xml:space="preserve"> page in your browser, note the credentials in the AWS Management Console section, then click Open Console and authenticate with them:</w:t>
        </w:r>
        <w:r w:rsidR="008E5D78">
          <w:br/>
        </w:r>
        <w:r w:rsidR="008E5D78">
          <w:rPr>
            <w:noProof/>
          </w:rPr>
          <w:drawing>
            <wp:inline distT="0" distB="0" distL="0" distR="0" wp14:anchorId="10A9770C" wp14:editId="0E9F7DD8">
              <wp:extent cx="2166620" cy="1680066"/>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7161" cy="1680485"/>
                      </a:xfrm>
                      <a:prstGeom prst="rect">
                        <a:avLst/>
                      </a:prstGeom>
                      <a:noFill/>
                      <a:ln>
                        <a:noFill/>
                      </a:ln>
                    </pic:spPr>
                  </pic:pic>
                </a:graphicData>
              </a:graphic>
            </wp:inline>
          </w:drawing>
        </w:r>
      </w:ins>
      <w:ins w:id="828" w:author="Brown, Evan" w:date="2013-10-28T21:47:00Z">
        <w:r w:rsidR="00EA3569">
          <w:br/>
        </w:r>
      </w:ins>
    </w:p>
    <w:p w14:paraId="4C734ED7" w14:textId="1B76CD70" w:rsidR="005B6469" w:rsidRDefault="008E5D78">
      <w:pPr>
        <w:pStyle w:val="ListParagraph"/>
        <w:numPr>
          <w:ilvl w:val="0"/>
          <w:numId w:val="28"/>
        </w:numPr>
        <w:rPr>
          <w:ins w:id="829" w:author="Brown, Evan" w:date="2013-10-10T17:24:00Z"/>
        </w:rPr>
        <w:pPrChange w:id="830" w:author="Brown, Evan" w:date="2013-10-29T14:50:00Z">
          <w:pPr>
            <w:pStyle w:val="ListParagraph"/>
            <w:numPr>
              <w:numId w:val="7"/>
            </w:numPr>
            <w:tabs>
              <w:tab w:val="left" w:pos="1340"/>
            </w:tabs>
            <w:ind w:hanging="360"/>
          </w:pPr>
        </w:pPrChange>
      </w:pPr>
      <w:ins w:id="831" w:author="Brown, Evan" w:date="2013-11-07T20:18:00Z">
        <w:r>
          <w:t>Click the Elastic Beanstalk icon in the Management Console:</w:t>
        </w:r>
        <w:r>
          <w:br/>
        </w:r>
        <w:r>
          <w:rPr>
            <w:noProof/>
          </w:rPr>
          <w:drawing>
            <wp:inline distT="0" distB="0" distL="0" distR="0" wp14:anchorId="0753D729" wp14:editId="205AADB7">
              <wp:extent cx="5024120" cy="2700465"/>
              <wp:effectExtent l="0" t="0" r="508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4120" cy="2700465"/>
                      </a:xfrm>
                      <a:prstGeom prst="rect">
                        <a:avLst/>
                      </a:prstGeom>
                      <a:noFill/>
                      <a:ln>
                        <a:noFill/>
                      </a:ln>
                    </pic:spPr>
                  </pic:pic>
                </a:graphicData>
              </a:graphic>
            </wp:inline>
          </w:drawing>
        </w:r>
      </w:ins>
      <w:ins w:id="832" w:author="Brown, Evan" w:date="2013-10-10T17:24:00Z">
        <w:r w:rsidR="008636E5">
          <w:br/>
        </w:r>
      </w:ins>
    </w:p>
    <w:p w14:paraId="40C63497" w14:textId="391EEEFB" w:rsidR="008636E5" w:rsidRDefault="008636E5">
      <w:pPr>
        <w:pStyle w:val="ListParagraph"/>
        <w:numPr>
          <w:ilvl w:val="0"/>
          <w:numId w:val="28"/>
        </w:numPr>
        <w:rPr>
          <w:ins w:id="833" w:author="Brown, Evan" w:date="2013-10-10T17:26:00Z"/>
        </w:rPr>
        <w:pPrChange w:id="834" w:author="Brown, Evan" w:date="2013-10-29T14:50:00Z">
          <w:pPr>
            <w:pStyle w:val="ListParagraph"/>
            <w:numPr>
              <w:numId w:val="7"/>
            </w:numPr>
            <w:tabs>
              <w:tab w:val="left" w:pos="1340"/>
            </w:tabs>
            <w:ind w:hanging="360"/>
          </w:pPr>
        </w:pPrChange>
      </w:pPr>
      <w:ins w:id="835" w:author="Brown, Evan" w:date="2013-10-10T17:26:00Z">
        <w:r>
          <w:t>The Elastic Beanstalk dashboard shows a view of your applications and environments. Your environment should be in the GREEN state:</w:t>
        </w:r>
      </w:ins>
      <w:ins w:id="836" w:author="Brown, Evan" w:date="2013-10-10T17:25:00Z">
        <w:r>
          <w:br/>
        </w:r>
        <w:r>
          <w:rPr>
            <w:noProof/>
          </w:rPr>
          <w:lastRenderedPageBreak/>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37" w:author="Brown, Evan" w:date="2013-10-10T17:26:00Z">
        <w:r>
          <w:br/>
        </w:r>
      </w:ins>
    </w:p>
    <w:p w14:paraId="22A7D17C" w14:textId="77777777" w:rsidR="0002106C" w:rsidRDefault="008636E5">
      <w:pPr>
        <w:pStyle w:val="ListParagraph"/>
        <w:numPr>
          <w:ilvl w:val="0"/>
          <w:numId w:val="28"/>
        </w:numPr>
        <w:rPr>
          <w:ins w:id="838" w:author="Brown, Evan" w:date="2013-10-10T17:30:00Z"/>
        </w:rPr>
        <w:pPrChange w:id="839" w:author="Brown, Evan" w:date="2013-10-29T14:50:00Z">
          <w:pPr>
            <w:pStyle w:val="ListParagraph"/>
            <w:numPr>
              <w:numId w:val="7"/>
            </w:numPr>
            <w:tabs>
              <w:tab w:val="left" w:pos="1340"/>
            </w:tabs>
            <w:ind w:hanging="360"/>
          </w:pPr>
        </w:pPrChange>
      </w:pPr>
      <w:ins w:id="840" w:author="Brown, Evan" w:date="2013-10-10T17:26:00Z">
        <w:r>
          <w:t xml:space="preserve">Click the environment’s name to drill down. The Environment </w:t>
        </w:r>
      </w:ins>
      <w:ins w:id="841"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42" w:author="Brown, Evan" w:date="2013-10-10T17:30:00Z">
        <w:r w:rsidR="0002106C">
          <w:br/>
        </w:r>
      </w:ins>
    </w:p>
    <w:p w14:paraId="0654FF71" w14:textId="77777777" w:rsidR="003645DA" w:rsidRDefault="0002106C">
      <w:pPr>
        <w:pStyle w:val="NoSpacing"/>
        <w:numPr>
          <w:ilvl w:val="0"/>
          <w:numId w:val="28"/>
        </w:numPr>
        <w:rPr>
          <w:ins w:id="843" w:author="Brown, Evan" w:date="2013-10-10T17:43:00Z"/>
        </w:rPr>
        <w:pPrChange w:id="844" w:author="Brown, Evan" w:date="2013-10-29T14:50:00Z">
          <w:pPr>
            <w:pStyle w:val="Heading1"/>
          </w:pPr>
        </w:pPrChange>
      </w:pPr>
      <w:ins w:id="845"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46" w:author="Brown, Evan" w:date="2013-10-10T17:31:00Z">
        <w:r w:rsidR="00A24575" w:rsidRPr="00611570">
          <w:rPr>
            <w:noProof/>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47" w:author="Brown, Evan" w:date="2013-10-10T17:43:00Z">
        <w:r w:rsidR="003645DA">
          <w:br/>
        </w:r>
      </w:ins>
    </w:p>
    <w:p w14:paraId="62F1AFB0" w14:textId="139CB0B7" w:rsidR="0075259F" w:rsidRDefault="00C51132">
      <w:pPr>
        <w:pStyle w:val="NoSpacing"/>
        <w:numPr>
          <w:ilvl w:val="0"/>
          <w:numId w:val="28"/>
        </w:numPr>
        <w:rPr>
          <w:ins w:id="848" w:author="Brown, Evan" w:date="2013-10-10T18:08:00Z"/>
        </w:rPr>
        <w:pPrChange w:id="849" w:author="Brown, Evan" w:date="2013-10-29T14:50:00Z">
          <w:pPr>
            <w:pStyle w:val="Heading1"/>
          </w:pPr>
        </w:pPrChange>
      </w:pPr>
      <w:ins w:id="850" w:author="Brown, Evan" w:date="2013-10-10T17:45:00Z">
        <w:r>
          <w:t>Sign U</w:t>
        </w:r>
        <w:r w:rsidR="003645DA">
          <w:t>p for a new account to access the app</w:t>
        </w:r>
      </w:ins>
      <w:ins w:id="851" w:author="Brown, Evan" w:date="2013-10-10T18:08:00Z">
        <w:r w:rsidR="0075259F">
          <w:t>.</w:t>
        </w:r>
        <w:r w:rsidR="0075259F">
          <w:br/>
        </w:r>
      </w:ins>
    </w:p>
    <w:p w14:paraId="56576D8C" w14:textId="14F503D6" w:rsidR="003645DA" w:rsidRDefault="0075259F">
      <w:pPr>
        <w:pStyle w:val="NoSpacing"/>
        <w:numPr>
          <w:ilvl w:val="0"/>
          <w:numId w:val="28"/>
        </w:numPr>
        <w:rPr>
          <w:ins w:id="852" w:author="Brown, Evan" w:date="2013-10-10T18:11:00Z"/>
        </w:rPr>
        <w:pPrChange w:id="853" w:author="Brown, Evan" w:date="2013-10-29T14:50:00Z">
          <w:pPr>
            <w:pStyle w:val="Heading1"/>
          </w:pPr>
        </w:pPrChange>
      </w:pPr>
      <w:ins w:id="854" w:author="Brown, Evan" w:date="2013-10-10T18:08:00Z">
        <w:r>
          <w:lastRenderedPageBreak/>
          <w:t xml:space="preserve">Click the App </w:t>
        </w:r>
        <w:proofErr w:type="spellStart"/>
        <w:r>
          <w:t>Config</w:t>
        </w:r>
        <w:proofErr w:type="spellEnd"/>
        <w:r>
          <w:t xml:space="preserve"> button to view an admin</w:t>
        </w:r>
      </w:ins>
      <w:ins w:id="855" w:author="Brown, Evan" w:date="2013-11-08T17:19:00Z">
        <w:r w:rsidR="00F06781">
          <w:t>/</w:t>
        </w:r>
        <w:proofErr w:type="spellStart"/>
        <w:r w:rsidR="00F06781">
          <w:t>config</w:t>
        </w:r>
      </w:ins>
      <w:proofErr w:type="spellEnd"/>
      <w:ins w:id="856" w:author="Brown, Evan" w:date="2013-10-10T18:08:00Z">
        <w:r>
          <w:t xml:space="preserve"> page:</w:t>
        </w:r>
      </w:ins>
      <w:ins w:id="857" w:author="Brown, Evan" w:date="2013-10-10T18:09:00Z">
        <w:r>
          <w:br/>
        </w:r>
        <w:r w:rsidRPr="00611570">
          <w:rPr>
            <w:noProof/>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58" w:author="Brown, Evan" w:date="2013-10-10T17:45:00Z">
        <w:r w:rsidR="003645DA">
          <w:br/>
        </w:r>
      </w:ins>
    </w:p>
    <w:p w14:paraId="0E3D942D" w14:textId="2C7403AD" w:rsidR="00E950BF" w:rsidRDefault="00E950BF">
      <w:pPr>
        <w:pStyle w:val="NoSpacing"/>
        <w:numPr>
          <w:ilvl w:val="0"/>
          <w:numId w:val="28"/>
        </w:numPr>
        <w:rPr>
          <w:ins w:id="859" w:author="Brown, Evan" w:date="2013-10-10T17:45:00Z"/>
        </w:rPr>
        <w:pPrChange w:id="860" w:author="Brown, Evan" w:date="2013-10-29T14:50:00Z">
          <w:pPr>
            <w:pStyle w:val="Heading1"/>
          </w:pPr>
        </w:pPrChange>
      </w:pPr>
      <w:ins w:id="861" w:author="Brown, Evan" w:date="2013-10-10T18:11:00Z">
        <w:r>
          <w:t>Click to create any Configurable Items:</w:t>
        </w:r>
        <w:r>
          <w:br/>
        </w:r>
        <w:r w:rsidRPr="00611570">
          <w:rPr>
            <w:noProof/>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ins w:id="862" w:author="Brown, Evan" w:date="2013-11-08T17:20:00Z">
        <w:r w:rsidR="00F06781">
          <w:br/>
        </w:r>
        <w:r w:rsidR="00F06781" w:rsidRPr="00F06781">
          <w:rPr>
            <w:b/>
            <w:rPrChange w:id="863" w:author="Brown, Evan" w:date="2013-11-08T17:21:00Z">
              <w:rPr/>
            </w:rPrChange>
          </w:rPr>
          <w:t>Note</w:t>
        </w:r>
        <w:r w:rsidR="00F06781">
          <w:rPr>
            <w:b/>
            <w:rPrChange w:id="864" w:author="Brown, Evan" w:date="2013-11-08T17:21:00Z">
              <w:rPr>
                <w:b w:val="0"/>
              </w:rPr>
            </w:rPrChange>
          </w:rPr>
          <w:t xml:space="preserve">: </w:t>
        </w:r>
        <w:r w:rsidR="00F06781">
          <w:t xml:space="preserve">that there only a few items that need to be created after the app launched. </w:t>
        </w:r>
      </w:ins>
      <w:ins w:id="865" w:author="Brown, Evan" w:date="2013-11-08T17:21:00Z">
        <w:r w:rsidR="00F06781">
          <w:t xml:space="preserve">For example, you didn’t have to create the RDS database, S3 bucket, or DynamoDB table. We’ll discuss they why and how together </w:t>
        </w:r>
      </w:ins>
      <w:ins w:id="866" w:author="Brown, Evan" w:date="2013-11-08T17:22:00Z">
        <w:r w:rsidR="00F06781">
          <w:t>with slides in the next review.</w:t>
        </w:r>
      </w:ins>
    </w:p>
    <w:p w14:paraId="2C9DA6E7" w14:textId="4DFA99F4" w:rsidR="00A24575" w:rsidRDefault="00A24575">
      <w:pPr>
        <w:pStyle w:val="Heading2"/>
        <w:rPr>
          <w:ins w:id="867" w:author="Brown, Evan" w:date="2013-10-10T17:35:00Z"/>
        </w:rPr>
        <w:pPrChange w:id="868" w:author="Brown, Evan" w:date="2013-10-10T17:47:00Z">
          <w:pPr>
            <w:pStyle w:val="Heading1"/>
          </w:pPr>
        </w:pPrChange>
      </w:pPr>
      <w:bookmarkStart w:id="869" w:name="_Toc245384336"/>
      <w:ins w:id="870" w:author="Brown, Evan" w:date="2013-10-10T17:35:00Z">
        <w:r>
          <w:t>OK, Now What?</w:t>
        </w:r>
        <w:bookmarkEnd w:id="869"/>
      </w:ins>
    </w:p>
    <w:p w14:paraId="7431E4AE" w14:textId="36DAB76E" w:rsidR="008636E5" w:rsidRDefault="00A24575">
      <w:pPr>
        <w:rPr>
          <w:ins w:id="871" w:author="Brown, Evan" w:date="2013-10-10T17:37:00Z"/>
        </w:rPr>
        <w:pPrChange w:id="872" w:author="Brown, Evan" w:date="2013-10-10T17:35:00Z">
          <w:pPr>
            <w:pStyle w:val="ListParagraph"/>
            <w:numPr>
              <w:numId w:val="7"/>
            </w:numPr>
            <w:tabs>
              <w:tab w:val="left" w:pos="1340"/>
            </w:tabs>
            <w:ind w:hanging="360"/>
          </w:pPr>
        </w:pPrChange>
      </w:pPr>
      <w:ins w:id="873" w:author="Brown, Evan" w:date="2013-10-10T17:35:00Z">
        <w:r>
          <w:t>We’re so close to writing code! There</w:t>
        </w:r>
      </w:ins>
      <w:ins w:id="874" w:author="Brown, Evan" w:date="2013-10-10T17:36:00Z">
        <w:r>
          <w:t xml:space="preserve">’s just one </w:t>
        </w:r>
      </w:ins>
      <w:ins w:id="875" w:author="Brown, Evan" w:date="2013-10-10T17:37:00Z">
        <w:r>
          <w:t>short section to complete before we start developing and shipping. Quickly, let’s recap what you’ve done so far:</w:t>
        </w:r>
      </w:ins>
    </w:p>
    <w:p w14:paraId="7F5242EE" w14:textId="77777777" w:rsidR="00A24575" w:rsidRDefault="00A24575">
      <w:pPr>
        <w:rPr>
          <w:ins w:id="876" w:author="Brown, Evan" w:date="2013-10-10T17:37:00Z"/>
        </w:rPr>
        <w:pPrChange w:id="877"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78" w:author="Brown, Evan" w:date="2013-10-10T17:37:00Z"/>
        </w:rPr>
        <w:pPrChange w:id="879" w:author="Brown, Evan" w:date="2013-10-10T17:37:00Z">
          <w:pPr>
            <w:pStyle w:val="ListParagraph"/>
            <w:numPr>
              <w:numId w:val="7"/>
            </w:numPr>
            <w:tabs>
              <w:tab w:val="left" w:pos="1340"/>
            </w:tabs>
            <w:ind w:hanging="360"/>
          </w:pPr>
        </w:pPrChange>
      </w:pPr>
      <w:ins w:id="880"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881" w:author="Brown, Evan" w:date="2013-10-10T17:39:00Z"/>
        </w:rPr>
        <w:pPrChange w:id="882" w:author="Brown, Evan" w:date="2013-10-10T17:37:00Z">
          <w:pPr>
            <w:pStyle w:val="ListParagraph"/>
            <w:numPr>
              <w:numId w:val="7"/>
            </w:numPr>
            <w:tabs>
              <w:tab w:val="left" w:pos="1340"/>
            </w:tabs>
            <w:ind w:hanging="360"/>
          </w:pPr>
        </w:pPrChange>
      </w:pPr>
      <w:ins w:id="883" w:author="Brown, Evan" w:date="2013-10-10T17:38:00Z">
        <w:r>
          <w:t>Configured Eclipse with your AWS API keys (and remember</w:t>
        </w:r>
        <w:proofErr w:type="gramStart"/>
        <w:r>
          <w:t>,</w:t>
        </w:r>
        <w:proofErr w:type="gramEnd"/>
        <w:r>
          <w:t xml:space="preserve"> you didn’t store them in code or a version-controlled file. Good work!)</w:t>
        </w:r>
      </w:ins>
    </w:p>
    <w:p w14:paraId="7813CBD1" w14:textId="3DA3A26D" w:rsidR="00A24575" w:rsidRDefault="00A24575">
      <w:pPr>
        <w:pStyle w:val="ListParagraph"/>
        <w:numPr>
          <w:ilvl w:val="0"/>
          <w:numId w:val="19"/>
        </w:numPr>
        <w:rPr>
          <w:ins w:id="884" w:author="Brown, Evan" w:date="2013-10-10T17:39:00Z"/>
        </w:rPr>
        <w:pPrChange w:id="885" w:author="Brown, Evan" w:date="2013-10-10T17:37:00Z">
          <w:pPr>
            <w:pStyle w:val="ListParagraph"/>
            <w:numPr>
              <w:numId w:val="7"/>
            </w:numPr>
            <w:tabs>
              <w:tab w:val="left" w:pos="1340"/>
            </w:tabs>
            <w:ind w:hanging="360"/>
          </w:pPr>
        </w:pPrChange>
      </w:pPr>
      <w:ins w:id="886"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87" w:author="Brown, Evan" w:date="2013-10-10T17:39:00Z"/>
        </w:rPr>
        <w:pPrChange w:id="888" w:author="Brown, Evan" w:date="2013-10-10T17:37:00Z">
          <w:pPr>
            <w:pStyle w:val="ListParagraph"/>
            <w:numPr>
              <w:numId w:val="7"/>
            </w:numPr>
            <w:tabs>
              <w:tab w:val="left" w:pos="1340"/>
            </w:tabs>
            <w:ind w:hanging="360"/>
          </w:pPr>
        </w:pPrChange>
      </w:pPr>
      <w:ins w:id="889" w:author="Brown, Evan" w:date="2013-10-10T17:39:00Z">
        <w:r>
          <w:t>Imported the Elastic Beanstalk into Eclipse so you can deploy directly to it from the IDE</w:t>
        </w:r>
      </w:ins>
    </w:p>
    <w:p w14:paraId="756975FF" w14:textId="69E0AE79" w:rsidR="003645DA" w:rsidRDefault="003645DA">
      <w:pPr>
        <w:rPr>
          <w:ins w:id="890" w:author="Brown, Evan" w:date="2013-10-10T17:39:00Z"/>
        </w:rPr>
      </w:pPr>
      <w:ins w:id="891" w:author="Brown, Evan" w:date="2013-10-10T17:39:00Z">
        <w:r>
          <w:br w:type="page"/>
        </w:r>
      </w:ins>
    </w:p>
    <w:p w14:paraId="630BAB17" w14:textId="1902ADF1" w:rsidR="003645DA" w:rsidRDefault="003645DA" w:rsidP="003645DA">
      <w:pPr>
        <w:pStyle w:val="Title"/>
        <w:rPr>
          <w:ins w:id="892" w:author="Brown, Evan" w:date="2013-10-10T17:40:00Z"/>
        </w:rPr>
      </w:pPr>
      <w:ins w:id="893" w:author="Brown, Evan" w:date="2013-10-10T17:40:00Z">
        <w:r>
          <w:lastRenderedPageBreak/>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894" w:author="Brown, Evan" w:date="2013-10-10T17:40:00Z"/>
        </w:rPr>
        <w:pPrChange w:id="895" w:author="Brown, Evan" w:date="2013-10-10T19:44:00Z">
          <w:pPr/>
        </w:pPrChange>
      </w:pPr>
      <w:bookmarkStart w:id="896" w:name="_Toc245384337"/>
      <w:ins w:id="897"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896"/>
        <w:proofErr w:type="spellEnd"/>
      </w:ins>
    </w:p>
    <w:p w14:paraId="6AFF164F" w14:textId="2E1907C1" w:rsidR="003645DA" w:rsidRDefault="003645DA" w:rsidP="003645DA">
      <w:pPr>
        <w:rPr>
          <w:ins w:id="898" w:author="Brown, Evan" w:date="2013-10-10T17:41:00Z"/>
        </w:rPr>
      </w:pPr>
      <w:ins w:id="899" w:author="Brown, Evan" w:date="2013-10-10T17:40:00Z">
        <w:r>
          <w:t xml:space="preserve">When you started the lab in the very first section, CloudFormation provisioned your Elastic Beanstalk environment and </w:t>
        </w:r>
      </w:ins>
      <w:ins w:id="900" w:author="Brown, Evan" w:date="2013-11-08T17:23:00Z">
        <w:r w:rsidR="00CC58F0">
          <w:t>most</w:t>
        </w:r>
      </w:ins>
      <w:ins w:id="901" w:author="Brown, Evan" w:date="2013-10-10T17:40:00Z">
        <w:r>
          <w:t xml:space="preserve"> of your app</w:t>
        </w:r>
      </w:ins>
      <w:ins w:id="902" w:author="Brown, Evan" w:date="2013-10-10T17:41:00Z">
        <w:r>
          <w:t xml:space="preserve">’s dependencies, things like an RDS database, S3 bucket, DynamoDB table, etc. CloudFormation </w:t>
        </w:r>
      </w:ins>
      <w:ins w:id="903"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904" w:author="Brown, Evan" w:date="2013-10-28T12:49:00Z">
        <w:r w:rsidR="006307DF">
          <w:t>deployed</w:t>
        </w:r>
      </w:ins>
      <w:ins w:id="905" w:author="Brown, Evan" w:date="2013-10-28T12:48:00Z">
        <w:r w:rsidR="006307DF">
          <w:t xml:space="preserve"> </w:t>
        </w:r>
      </w:ins>
      <w:ins w:id="906" w:author="Brown, Evan" w:date="2013-10-28T12:49:00Z">
        <w:r w:rsidR="006307DF">
          <w:t xml:space="preserve">in EB is using it, and now we’ll configure your local </w:t>
        </w:r>
        <w:proofErr w:type="spellStart"/>
        <w:r w:rsidR="006307DF">
          <w:t>dev</w:t>
        </w:r>
        <w:proofErr w:type="spellEnd"/>
        <w:r w:rsidR="006307DF">
          <w:t xml:space="preserve"> environment to use it as well.</w:t>
        </w:r>
      </w:ins>
    </w:p>
    <w:p w14:paraId="6B923517" w14:textId="54331CF9" w:rsidR="003645DA" w:rsidRDefault="003645DA">
      <w:pPr>
        <w:pStyle w:val="ListParagraph"/>
        <w:rPr>
          <w:ins w:id="907" w:author="Brown, Evan" w:date="2013-10-10T17:53:00Z"/>
        </w:rPr>
        <w:pPrChange w:id="908" w:author="Brown, Evan" w:date="2013-10-10T18:11:00Z">
          <w:pPr>
            <w:pStyle w:val="ListParagraph"/>
            <w:numPr>
              <w:numId w:val="7"/>
            </w:numPr>
            <w:tabs>
              <w:tab w:val="left" w:pos="1340"/>
            </w:tabs>
            <w:ind w:hanging="360"/>
          </w:pPr>
        </w:pPrChange>
      </w:pPr>
    </w:p>
    <w:p w14:paraId="6E4736D6" w14:textId="77777777" w:rsidR="0079196B" w:rsidRDefault="0079196B">
      <w:pPr>
        <w:pStyle w:val="ListParagraph"/>
        <w:numPr>
          <w:ilvl w:val="0"/>
          <w:numId w:val="28"/>
        </w:numPr>
        <w:rPr>
          <w:ins w:id="909" w:author="Brown, Evan" w:date="2013-10-28T12:52:00Z"/>
        </w:rPr>
        <w:pPrChange w:id="910" w:author="Brown, Evan" w:date="2013-10-29T14:50:00Z">
          <w:pPr>
            <w:pStyle w:val="ListParagraph"/>
            <w:numPr>
              <w:numId w:val="7"/>
            </w:numPr>
            <w:tabs>
              <w:tab w:val="left" w:pos="1340"/>
            </w:tabs>
            <w:ind w:hanging="360"/>
          </w:pPr>
        </w:pPrChange>
      </w:pPr>
      <w:ins w:id="911" w:author="Brown, Evan" w:date="2013-10-28T12:50:00Z">
        <w:r>
          <w:t>Click Configuration in the Elastic Beanstalk Management Console</w:t>
        </w:r>
      </w:ins>
      <w:ins w:id="912" w:author="Brown, Evan" w:date="2013-10-28T12:51:00Z">
        <w:r>
          <w:t>, then click the gear icon in Software Configuration</w:t>
        </w:r>
      </w:ins>
      <w:ins w:id="913" w:author="Brown, Evan" w:date="2013-10-10T17:53:00Z">
        <w:r w:rsidR="00AC4358">
          <w:t>:</w:t>
        </w:r>
        <w:r w:rsidR="00AC4358">
          <w:br/>
        </w:r>
      </w:ins>
      <w:ins w:id="914"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pPr>
        <w:pStyle w:val="ListParagraph"/>
        <w:numPr>
          <w:ilvl w:val="0"/>
          <w:numId w:val="28"/>
        </w:numPr>
        <w:rPr>
          <w:ins w:id="915" w:author="Brown, Evan" w:date="2013-10-10T18:11:00Z"/>
        </w:rPr>
        <w:pPrChange w:id="916" w:author="Brown, Evan" w:date="2013-10-29T14:50:00Z">
          <w:pPr>
            <w:pStyle w:val="ListParagraph"/>
            <w:numPr>
              <w:numId w:val="7"/>
            </w:numPr>
            <w:tabs>
              <w:tab w:val="left" w:pos="1340"/>
            </w:tabs>
            <w:ind w:hanging="360"/>
          </w:pPr>
        </w:pPrChange>
      </w:pPr>
      <w:ins w:id="917" w:author="Brown, Evan" w:date="2013-10-28T12:52:00Z">
        <w:r>
          <w:t>Scroll through the Environment Properties section and copy/paste the values for S3_CONFIG_BUCKET and S3_CONFIG_KEY:</w:t>
        </w:r>
      </w:ins>
      <w:ins w:id="918"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19" w:author="Brown, Evan" w:date="2013-10-10T18:11:00Z">
        <w:r w:rsidR="00E950BF">
          <w:br/>
        </w:r>
      </w:ins>
    </w:p>
    <w:p w14:paraId="5CFEF464" w14:textId="23F1CF4B" w:rsidR="00E950BF" w:rsidRDefault="00E950BF">
      <w:pPr>
        <w:pStyle w:val="ListParagraph"/>
        <w:numPr>
          <w:ilvl w:val="0"/>
          <w:numId w:val="28"/>
        </w:numPr>
        <w:rPr>
          <w:ins w:id="920" w:author="Brown, Evan" w:date="2013-10-10T18:14:00Z"/>
        </w:rPr>
        <w:pPrChange w:id="921" w:author="Brown, Evan" w:date="2013-10-29T14:50:00Z">
          <w:pPr>
            <w:pStyle w:val="ListParagraph"/>
            <w:numPr>
              <w:numId w:val="7"/>
            </w:numPr>
            <w:tabs>
              <w:tab w:val="left" w:pos="1340"/>
            </w:tabs>
            <w:ind w:hanging="360"/>
          </w:pPr>
        </w:pPrChange>
      </w:pPr>
      <w:ins w:id="922" w:author="Brown, Evan" w:date="2013-10-10T18:12:00Z">
        <w:r>
          <w:lastRenderedPageBreak/>
          <w:t xml:space="preserve">In Eclipse, navigate to </w:t>
        </w:r>
      </w:ins>
      <w:proofErr w:type="spellStart"/>
      <w:ins w:id="923" w:author="Brown, Evan" w:date="2013-10-10T18:13:00Z">
        <w:r>
          <w:t>amediamanager</w:t>
        </w:r>
        <w:proofErr w:type="spellEnd"/>
        <w:r>
          <w:t xml:space="preserve"> &gt; Java Resources &gt; </w:t>
        </w:r>
        <w:proofErr w:type="spellStart"/>
        <w:r>
          <w:t>src</w:t>
        </w:r>
        <w:proofErr w:type="spellEnd"/>
        <w:r>
          <w:t xml:space="preserve"> and rename </w:t>
        </w:r>
      </w:ins>
      <w:ins w:id="924"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25" w:author="Brown, Evan" w:date="2013-10-10T18:14:00Z">
        <w:r>
          <w:br/>
        </w:r>
      </w:ins>
    </w:p>
    <w:p w14:paraId="7FB1F4D3" w14:textId="77777777" w:rsidR="00FC1716" w:rsidRDefault="00E950BF">
      <w:pPr>
        <w:pStyle w:val="ListParagraph"/>
        <w:numPr>
          <w:ilvl w:val="0"/>
          <w:numId w:val="28"/>
        </w:numPr>
        <w:rPr>
          <w:ins w:id="926" w:author="Brown, Evan" w:date="2013-10-28T13:49:00Z"/>
        </w:rPr>
        <w:pPrChange w:id="927" w:author="Brown, Evan" w:date="2013-10-29T14:50:00Z">
          <w:pPr>
            <w:pStyle w:val="ListParagraph"/>
            <w:numPr>
              <w:numId w:val="7"/>
            </w:numPr>
            <w:tabs>
              <w:tab w:val="left" w:pos="1340"/>
            </w:tabs>
            <w:ind w:hanging="360"/>
          </w:pPr>
        </w:pPrChange>
      </w:pPr>
      <w:ins w:id="928" w:author="Brown, Evan" w:date="2013-10-10T18:14:00Z">
        <w:r>
          <w:t xml:space="preserve">Open the new </w:t>
        </w:r>
      </w:ins>
      <w:ins w:id="929" w:author="Brown, Evan" w:date="2013-10-28T13:44:00Z">
        <w:r w:rsidR="0011205E">
          <w:t>s3config</w:t>
        </w:r>
      </w:ins>
      <w:ins w:id="930" w:author="Brown, Evan" w:date="2013-10-10T18:14:00Z">
        <w:r w:rsidR="0011205E">
          <w:t xml:space="preserve">.properties file, </w:t>
        </w:r>
        <w:r>
          <w:t xml:space="preserve">paste </w:t>
        </w:r>
      </w:ins>
      <w:ins w:id="931" w:author="Brown, Evan" w:date="2013-10-28T13:44:00Z">
        <w:r w:rsidR="0011205E">
          <w:t>the S3 bucket and key values you copied previously, and save the file:</w:t>
        </w:r>
      </w:ins>
      <w:ins w:id="932"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33" w:author="Brown, Evan" w:date="2013-10-28T13:49:00Z">
        <w:r w:rsidR="00FC1716">
          <w:br/>
        </w:r>
      </w:ins>
    </w:p>
    <w:p w14:paraId="585FE888" w14:textId="02FEBA64" w:rsidR="00E950BF" w:rsidRDefault="00FC1716">
      <w:pPr>
        <w:pStyle w:val="ListParagraph"/>
        <w:numPr>
          <w:ilvl w:val="0"/>
          <w:numId w:val="28"/>
        </w:numPr>
        <w:rPr>
          <w:ins w:id="934" w:author="Brown, Evan" w:date="2013-10-10T18:16:00Z"/>
        </w:rPr>
        <w:pPrChange w:id="935" w:author="Brown, Evan" w:date="2013-10-29T14:50:00Z">
          <w:pPr>
            <w:pStyle w:val="ListParagraph"/>
            <w:numPr>
              <w:numId w:val="7"/>
            </w:numPr>
            <w:tabs>
              <w:tab w:val="left" w:pos="1340"/>
            </w:tabs>
            <w:ind w:hanging="360"/>
          </w:pPr>
        </w:pPrChange>
      </w:pPr>
      <w:ins w:id="936" w:author="Brown, Evan" w:date="2013-10-28T13:49:00Z">
        <w:r>
          <w:t xml:space="preserve">In </w:t>
        </w:r>
        <w:proofErr w:type="spellStart"/>
        <w:r w:rsidRPr="00FC1716">
          <w:rPr>
            <w:rFonts w:ascii="Consolas" w:hAnsi="Consolas"/>
            <w:b/>
            <w:rPrChange w:id="937" w:author="Brown, Evan" w:date="2013-10-28T13:52:00Z">
              <w:rPr/>
            </w:rPrChange>
          </w:rPr>
          <w:t>com.amediamanager.config.ConfigurationSettings</w:t>
        </w:r>
        <w:proofErr w:type="spellEnd"/>
        <w:r w:rsidRPr="00FC1716">
          <w:rPr>
            <w:b/>
            <w:rPrChange w:id="938" w:author="Brown, Evan" w:date="2013-10-28T13:52:00Z">
              <w:rPr/>
            </w:rPrChange>
          </w:rPr>
          <w:t xml:space="preserve"> </w:t>
        </w:r>
        <w:r>
          <w:t xml:space="preserve">observe how </w:t>
        </w:r>
        <w:proofErr w:type="spellStart"/>
        <w:r w:rsidRPr="00FC1716">
          <w:rPr>
            <w:rFonts w:ascii="Consolas" w:hAnsi="Consolas"/>
            <w:b/>
            <w:rPrChange w:id="939" w:author="Brown, Evan" w:date="2013-10-28T13:51:00Z">
              <w:rPr/>
            </w:rPrChange>
          </w:rPr>
          <w:t>this.configProviderChain</w:t>
        </w:r>
        <w:proofErr w:type="spellEnd"/>
        <w:r w:rsidRPr="00FC1716">
          <w:rPr>
            <w:rFonts w:ascii="Consolas" w:hAnsi="Consolas"/>
            <w:b/>
            <w:rPrChange w:id="940" w:author="Brown, Evan" w:date="2013-10-28T13:51:00Z">
              <w:rPr/>
            </w:rPrChange>
          </w:rPr>
          <w:t xml:space="preserve"> </w:t>
        </w:r>
        <w:r>
          <w:t>is set</w:t>
        </w:r>
      </w:ins>
      <w:ins w:id="941" w:author="Brown, Evan" w:date="2013-10-28T13:50:00Z">
        <w:r>
          <w:t xml:space="preserve">, then take a look at </w:t>
        </w:r>
        <w:r w:rsidRPr="00FC1716">
          <w:rPr>
            <w:rFonts w:ascii="Consolas" w:hAnsi="Consolas"/>
            <w:b/>
            <w:rPrChange w:id="942" w:author="Brown, Evan" w:date="2013-10-28T13:52:00Z">
              <w:rPr/>
            </w:rPrChange>
          </w:rPr>
          <w:t xml:space="preserve">com.amediamanager.config.S3FileConfigurationProvider </w:t>
        </w:r>
        <w:r>
          <w:t xml:space="preserve">to see how the file you just created is used to load </w:t>
        </w:r>
      </w:ins>
      <w:ins w:id="943" w:author="Brown, Evan" w:date="2013-11-08T17:23:00Z">
        <w:r w:rsidR="006725BF">
          <w:t xml:space="preserve">app </w:t>
        </w:r>
        <w:proofErr w:type="spellStart"/>
        <w:r w:rsidR="006725BF">
          <w:t>config</w:t>
        </w:r>
      </w:ins>
      <w:proofErr w:type="spellEnd"/>
      <w:ins w:id="944" w:author="Brown, Evan" w:date="2013-10-28T13:50:00Z">
        <w:r>
          <w:t xml:space="preserve"> from S3</w:t>
        </w:r>
      </w:ins>
      <w:ins w:id="945" w:author="Brown, Evan" w:date="2013-10-28T13:52:00Z">
        <w:r>
          <w:t>:</w:t>
        </w:r>
      </w:ins>
      <w:ins w:id="946"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47" w:author="Brown, Evan" w:date="2013-10-10T18:16:00Z">
        <w:r w:rsidR="00E950BF">
          <w:br/>
        </w:r>
      </w:ins>
    </w:p>
    <w:p w14:paraId="249E56E1" w14:textId="2DB36840" w:rsidR="0003039D" w:rsidRDefault="0003039D">
      <w:pPr>
        <w:rPr>
          <w:ins w:id="948" w:author="Brown, Evan" w:date="2013-10-10T19:24:00Z"/>
        </w:rPr>
      </w:pPr>
      <w:ins w:id="949" w:author="Brown, Evan" w:date="2013-10-10T19:24:00Z">
        <w:r>
          <w:br w:type="page"/>
        </w:r>
      </w:ins>
    </w:p>
    <w:p w14:paraId="33C1C31E" w14:textId="656C4B3A" w:rsidR="0003039D" w:rsidRDefault="0003039D" w:rsidP="0003039D">
      <w:pPr>
        <w:pStyle w:val="Title"/>
        <w:rPr>
          <w:ins w:id="950" w:author="Brown, Evan" w:date="2013-10-10T19:24:00Z"/>
        </w:rPr>
      </w:pPr>
      <w:ins w:id="951" w:author="Brown, Evan" w:date="2013-10-10T19:26:00Z">
        <w:r>
          <w:lastRenderedPageBreak/>
          <w:t xml:space="preserve">Modify and </w:t>
        </w:r>
      </w:ins>
      <w:ins w:id="952" w:author="Brown, Evan" w:date="2013-10-10T19:25:00Z">
        <w:r>
          <w:t>Deploy Application</w:t>
        </w:r>
      </w:ins>
    </w:p>
    <w:p w14:paraId="2B671776" w14:textId="671F8AF2" w:rsidR="0003039D" w:rsidRDefault="0003039D" w:rsidP="0003039D">
      <w:pPr>
        <w:pStyle w:val="Heading1"/>
        <w:rPr>
          <w:ins w:id="953" w:author="Brown, Evan" w:date="2013-10-10T19:24:00Z"/>
        </w:rPr>
      </w:pPr>
      <w:bookmarkStart w:id="954" w:name="_Toc245384338"/>
      <w:ins w:id="955" w:author="Brown, Evan" w:date="2013-10-10T19:26:00Z">
        <w:r>
          <w:t xml:space="preserve">Modify and </w:t>
        </w:r>
      </w:ins>
      <w:ins w:id="956" w:author="Brown, Evan" w:date="2013-10-10T19:25:00Z">
        <w:r>
          <w:t>Deploy Application</w:t>
        </w:r>
      </w:ins>
      <w:bookmarkEnd w:id="954"/>
    </w:p>
    <w:p w14:paraId="56B3333E" w14:textId="7195CA86" w:rsidR="00E950BF" w:rsidRDefault="0003039D">
      <w:pPr>
        <w:rPr>
          <w:ins w:id="957" w:author="Brown, Evan" w:date="2013-10-10T19:29:00Z"/>
        </w:rPr>
        <w:pPrChange w:id="958" w:author="Brown, Evan" w:date="2013-10-10T19:24:00Z">
          <w:pPr>
            <w:pStyle w:val="ListParagraph"/>
            <w:numPr>
              <w:numId w:val="7"/>
            </w:numPr>
            <w:tabs>
              <w:tab w:val="left" w:pos="1340"/>
            </w:tabs>
            <w:ind w:hanging="360"/>
          </w:pPr>
        </w:pPrChange>
      </w:pPr>
      <w:ins w:id="959"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60" w:author="Brown, Evan" w:date="2013-10-10T19:30:00Z"/>
        </w:rPr>
        <w:pPrChange w:id="961" w:author="Brown, Evan" w:date="2013-10-10T19:24:00Z">
          <w:pPr>
            <w:pStyle w:val="ListParagraph"/>
            <w:numPr>
              <w:numId w:val="7"/>
            </w:numPr>
            <w:tabs>
              <w:tab w:val="left" w:pos="1340"/>
            </w:tabs>
            <w:ind w:hanging="360"/>
          </w:pPr>
        </w:pPrChange>
      </w:pPr>
    </w:p>
    <w:p w14:paraId="1A876E6B" w14:textId="3DA249B2" w:rsidR="0003039D" w:rsidRDefault="00CC7C6F">
      <w:pPr>
        <w:pStyle w:val="ListParagraph"/>
        <w:numPr>
          <w:ilvl w:val="0"/>
          <w:numId w:val="28"/>
        </w:numPr>
        <w:rPr>
          <w:ins w:id="962" w:author="Brown, Evan" w:date="2013-10-10T19:32:00Z"/>
        </w:rPr>
        <w:pPrChange w:id="963" w:author="Brown, Evan" w:date="2013-10-29T14:50:00Z">
          <w:pPr>
            <w:pStyle w:val="ListParagraph"/>
            <w:numPr>
              <w:numId w:val="7"/>
            </w:numPr>
            <w:tabs>
              <w:tab w:val="left" w:pos="1340"/>
            </w:tabs>
            <w:ind w:hanging="360"/>
          </w:pPr>
        </w:pPrChange>
      </w:pPr>
      <w:ins w:id="964" w:author="Brown, Evan" w:date="2013-10-10T19:31:00Z">
        <w:r>
          <w:t>O</w:t>
        </w:r>
      </w:ins>
      <w:ins w:id="965" w:author="Brown, Evan" w:date="2013-10-10T19:30:00Z">
        <w:r w:rsidR="0003039D">
          <w:t xml:space="preserve">pen </w:t>
        </w:r>
      </w:ins>
      <w:proofErr w:type="spellStart"/>
      <w:ins w:id="966" w:author="Brown, Evan" w:date="2013-10-28T13:58:00Z">
        <w:r w:rsidR="00697510" w:rsidRPr="00697510">
          <w:rPr>
            <w:b/>
            <w:rPrChange w:id="967" w:author="Brown, Evan" w:date="2013-10-28T13:58:00Z">
              <w:rPr/>
            </w:rPrChange>
          </w:rPr>
          <w:t>WebContent</w:t>
        </w:r>
        <w:proofErr w:type="spellEnd"/>
        <w:r w:rsidR="00697510" w:rsidRPr="00697510">
          <w:rPr>
            <w:b/>
            <w:rPrChange w:id="968" w:author="Brown, Evan" w:date="2013-10-28T13:58:00Z">
              <w:rPr/>
            </w:rPrChange>
          </w:rPr>
          <w:t xml:space="preserve"> &gt; WEB-INF &gt; templates &gt; navigation.html</w:t>
        </w:r>
      </w:ins>
      <w:ins w:id="969" w:author="Brown, Evan" w:date="2013-10-10T19:30:00Z">
        <w:r w:rsidR="0003039D">
          <w:t xml:space="preserve"> and </w:t>
        </w:r>
      </w:ins>
      <w:ins w:id="970" w:author="Brown, Evan" w:date="2013-10-10T19:31:00Z">
        <w:r w:rsidR="00C615EB">
          <w:t>append “(</w:t>
        </w:r>
        <w:proofErr w:type="spellStart"/>
        <w:r w:rsidR="00C615EB">
          <w:t>dev</w:t>
        </w:r>
        <w:proofErr w:type="spellEnd"/>
        <w:r w:rsidR="0003039D">
          <w:t>)</w:t>
        </w:r>
      </w:ins>
      <w:ins w:id="971" w:author="Brown, Evan" w:date="2013-10-17T20:29:00Z">
        <w:r w:rsidR="00C615EB">
          <w:t>”</w:t>
        </w:r>
      </w:ins>
      <w:ins w:id="972" w:author="Brown, Evan" w:date="2013-10-10T19:31:00Z">
        <w:r w:rsidR="0003039D">
          <w:t xml:space="preserve"> to the </w:t>
        </w:r>
        <w:proofErr w:type="spellStart"/>
        <w:r w:rsidR="0003039D">
          <w:t>navbar</w:t>
        </w:r>
        <w:proofErr w:type="spellEnd"/>
        <w:r w:rsidR="0003039D">
          <w:t xml:space="preserve"> header:</w:t>
        </w:r>
        <w:r w:rsidR="0003039D">
          <w:br/>
        </w:r>
      </w:ins>
      <w:ins w:id="973"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74" w:author="Brown, Evan" w:date="2013-10-10T19:32:00Z">
        <w:r w:rsidR="00046455">
          <w:br/>
        </w:r>
      </w:ins>
    </w:p>
    <w:p w14:paraId="5CE333D1" w14:textId="3B28FB5C" w:rsidR="00046455" w:rsidRDefault="00046455">
      <w:pPr>
        <w:pStyle w:val="ListParagraph"/>
        <w:numPr>
          <w:ilvl w:val="0"/>
          <w:numId w:val="28"/>
        </w:numPr>
        <w:rPr>
          <w:ins w:id="975" w:author="Brown, Evan" w:date="2013-10-10T19:32:00Z"/>
        </w:rPr>
        <w:pPrChange w:id="976" w:author="Brown, Evan" w:date="2013-10-29T14:50:00Z">
          <w:pPr>
            <w:pStyle w:val="ListParagraph"/>
            <w:numPr>
              <w:numId w:val="7"/>
            </w:numPr>
            <w:tabs>
              <w:tab w:val="left" w:pos="1340"/>
            </w:tabs>
            <w:ind w:hanging="360"/>
          </w:pPr>
        </w:pPrChange>
      </w:pPr>
      <w:ins w:id="977"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28"/>
        </w:numPr>
        <w:rPr>
          <w:ins w:id="978" w:author="Brown, Evan" w:date="2013-10-10T19:36:00Z"/>
        </w:rPr>
        <w:pPrChange w:id="979" w:author="Brown, Evan" w:date="2013-10-29T14:50:00Z">
          <w:pPr>
            <w:pStyle w:val="ListParagraph"/>
            <w:numPr>
              <w:numId w:val="7"/>
            </w:numPr>
            <w:tabs>
              <w:tab w:val="left" w:pos="1340"/>
            </w:tabs>
            <w:ind w:hanging="360"/>
          </w:pPr>
        </w:pPrChange>
      </w:pPr>
      <w:ins w:id="980" w:author="Brown, Evan" w:date="2013-10-10T19:34:00Z">
        <w:r>
          <w:lastRenderedPageBreak/>
          <w:t xml:space="preserve">First, deploy the app to Tomcat v7.0 Server at </w:t>
        </w:r>
        <w:proofErr w:type="spellStart"/>
        <w:r>
          <w:t>localhost</w:t>
        </w:r>
      </w:ins>
      <w:proofErr w:type="spellEnd"/>
      <w:ins w:id="981"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82" w:author="Brown, Evan" w:date="2013-10-10T19:36:00Z">
        <w:r>
          <w:br/>
        </w:r>
      </w:ins>
    </w:p>
    <w:p w14:paraId="61A2BEE9" w14:textId="006376B9" w:rsidR="00046455" w:rsidRDefault="00046455">
      <w:pPr>
        <w:pStyle w:val="ListParagraph"/>
        <w:numPr>
          <w:ilvl w:val="0"/>
          <w:numId w:val="28"/>
        </w:numPr>
        <w:rPr>
          <w:ins w:id="983" w:author="Brown, Evan" w:date="2013-10-10T19:36:00Z"/>
        </w:rPr>
        <w:pPrChange w:id="984" w:author="Brown, Evan" w:date="2013-10-29T14:50:00Z">
          <w:pPr>
            <w:pStyle w:val="ListParagraph"/>
            <w:numPr>
              <w:numId w:val="7"/>
            </w:numPr>
            <w:tabs>
              <w:tab w:val="left" w:pos="1340"/>
            </w:tabs>
            <w:ind w:hanging="360"/>
          </w:pPr>
        </w:pPrChange>
      </w:pPr>
      <w:ins w:id="985"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28"/>
        </w:numPr>
        <w:rPr>
          <w:ins w:id="986" w:author="Brown, Evan" w:date="2013-10-10T19:38:00Z"/>
        </w:rPr>
        <w:pPrChange w:id="987" w:author="Brown, Evan" w:date="2013-10-29T14:50:00Z">
          <w:pPr>
            <w:pStyle w:val="ListParagraph"/>
            <w:numPr>
              <w:numId w:val="7"/>
            </w:numPr>
            <w:tabs>
              <w:tab w:val="left" w:pos="1340"/>
            </w:tabs>
            <w:ind w:hanging="360"/>
          </w:pPr>
        </w:pPrChange>
      </w:pPr>
      <w:ins w:id="988" w:author="Brown, Evan" w:date="2013-10-10T19:37:00Z">
        <w:r>
          <w:t>Deploy the application to Elastic Beanstalk by again right-clicking the project, choosing Run As &gt; Run on Server, and choosing your Elastic Beanstalk environment from the server list:</w:t>
        </w:r>
      </w:ins>
      <w:ins w:id="989" w:author="Brown, Evan" w:date="2013-10-10T19:38:00Z">
        <w:r>
          <w:br/>
        </w:r>
        <w:r>
          <w:rPr>
            <w:noProof/>
          </w:rPr>
          <w:lastRenderedPageBreak/>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28"/>
        </w:numPr>
        <w:rPr>
          <w:ins w:id="990" w:author="Brown, Evan" w:date="2013-10-10T19:39:00Z"/>
        </w:rPr>
        <w:pPrChange w:id="991" w:author="Brown, Evan" w:date="2013-10-29T14:50:00Z">
          <w:pPr>
            <w:pStyle w:val="ListParagraph"/>
            <w:numPr>
              <w:numId w:val="7"/>
            </w:numPr>
            <w:tabs>
              <w:tab w:val="left" w:pos="1340"/>
            </w:tabs>
            <w:ind w:hanging="360"/>
          </w:pPr>
        </w:pPrChange>
      </w:pPr>
      <w:ins w:id="992"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28"/>
        </w:numPr>
        <w:rPr>
          <w:ins w:id="993" w:author="Brown, Evan" w:date="2013-10-17T20:27:00Z"/>
        </w:rPr>
        <w:pPrChange w:id="994" w:author="Brown, Evan" w:date="2013-10-29T14:50:00Z">
          <w:pPr>
            <w:pStyle w:val="ListParagraph"/>
            <w:numPr>
              <w:numId w:val="7"/>
            </w:numPr>
            <w:tabs>
              <w:tab w:val="left" w:pos="1340"/>
            </w:tabs>
            <w:ind w:hanging="360"/>
          </w:pPr>
        </w:pPrChange>
      </w:pPr>
      <w:ins w:id="995" w:author="Brown, Evan" w:date="2013-10-10T19:39:00Z">
        <w:r>
          <w:t xml:space="preserve">Open your Elastic Beanstalk environment in a web browser </w:t>
        </w:r>
      </w:ins>
      <w:ins w:id="996" w:author="Brown, Evan" w:date="2013-10-11T20:00:00Z">
        <w:r w:rsidR="00FC46D2">
          <w:t xml:space="preserve">to </w:t>
        </w:r>
      </w:ins>
      <w:ins w:id="997" w:author="Brown, Evan" w:date="2013-10-10T19:39:00Z">
        <w:r>
          <w:t xml:space="preserve">view </w:t>
        </w:r>
      </w:ins>
      <w:ins w:id="998"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999" w:author="Brown, Evan" w:date="2013-10-17T20:27:00Z">
        <w:r w:rsidR="00FB5C8A">
          <w:br/>
        </w:r>
      </w:ins>
    </w:p>
    <w:p w14:paraId="26D08B54" w14:textId="5ADBC437" w:rsidR="00FB5C8A" w:rsidRDefault="00FB5C8A">
      <w:pPr>
        <w:pStyle w:val="ListParagraph"/>
        <w:numPr>
          <w:ilvl w:val="0"/>
          <w:numId w:val="28"/>
        </w:numPr>
        <w:rPr>
          <w:ins w:id="1000" w:author="Brown, Evan" w:date="2013-10-17T20:30:00Z"/>
        </w:rPr>
        <w:pPrChange w:id="1001" w:author="Brown, Evan" w:date="2013-10-29T14:50:00Z">
          <w:pPr>
            <w:pStyle w:val="ListParagraph"/>
            <w:numPr>
              <w:numId w:val="7"/>
            </w:numPr>
            <w:tabs>
              <w:tab w:val="left" w:pos="1340"/>
            </w:tabs>
            <w:ind w:hanging="360"/>
          </w:pPr>
        </w:pPrChange>
      </w:pPr>
      <w:ins w:id="1002" w:author="Brown, Evan" w:date="2013-10-17T20:27:00Z">
        <w:r>
          <w:t>Once your environment is Green, notice the new application version that is running, and click the environment URL to view it:</w:t>
        </w:r>
      </w:ins>
      <w:ins w:id="1003" w:author="Brown, Evan" w:date="2013-10-17T20:28:00Z">
        <w:r>
          <w:br/>
        </w:r>
        <w:r>
          <w:rPr>
            <w:noProof/>
          </w:rPr>
          <w:lastRenderedPageBreak/>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1004" w:author="Brown, Evan" w:date="2013-10-17T20:30:00Z">
        <w:r w:rsidR="00BB25C1">
          <w:br/>
        </w:r>
      </w:ins>
    </w:p>
    <w:p w14:paraId="26991C34" w14:textId="7F22615A" w:rsidR="00BB25C1" w:rsidRDefault="00BB25C1">
      <w:pPr>
        <w:pStyle w:val="ListParagraph"/>
        <w:numPr>
          <w:ilvl w:val="0"/>
          <w:numId w:val="28"/>
        </w:numPr>
        <w:rPr>
          <w:ins w:id="1005" w:author="Brown, Evan" w:date="2013-10-10T19:25:00Z"/>
        </w:rPr>
        <w:pPrChange w:id="1006" w:author="Brown, Evan" w:date="2013-10-29T14:50:00Z">
          <w:pPr>
            <w:pStyle w:val="ListParagraph"/>
            <w:numPr>
              <w:numId w:val="7"/>
            </w:numPr>
            <w:tabs>
              <w:tab w:val="left" w:pos="1340"/>
            </w:tabs>
            <w:ind w:hanging="360"/>
          </w:pPr>
        </w:pPrChange>
      </w:pPr>
      <w:ins w:id="1007"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1008" w:author="Brown, Evan" w:date="2013-10-10T19:25:00Z"/>
        </w:rPr>
        <w:pPrChange w:id="1009" w:author="Brown, Evan" w:date="2013-10-10T19:24:00Z">
          <w:pPr>
            <w:pStyle w:val="ListParagraph"/>
            <w:numPr>
              <w:numId w:val="7"/>
            </w:numPr>
            <w:tabs>
              <w:tab w:val="left" w:pos="1340"/>
            </w:tabs>
            <w:ind w:hanging="360"/>
          </w:pPr>
        </w:pPrChange>
      </w:pPr>
    </w:p>
    <w:p w14:paraId="708EE274" w14:textId="77777777" w:rsidR="008B500F" w:rsidRDefault="008B500F">
      <w:pPr>
        <w:rPr>
          <w:ins w:id="1010" w:author="Brown, Evan" w:date="2013-10-10T19:43:00Z"/>
          <w:rFonts w:asciiTheme="majorHAnsi" w:eastAsiaTheme="majorEastAsia" w:hAnsiTheme="majorHAnsi" w:cstheme="majorBidi"/>
          <w:color w:val="A43926" w:themeColor="text2" w:themeShade="BF"/>
          <w:spacing w:val="5"/>
          <w:kern w:val="28"/>
          <w:sz w:val="52"/>
          <w:szCs w:val="52"/>
        </w:rPr>
      </w:pPr>
      <w:ins w:id="1011" w:author="Brown, Evan" w:date="2013-10-10T19:43:00Z">
        <w:r>
          <w:br w:type="page"/>
        </w:r>
      </w:ins>
    </w:p>
    <w:p w14:paraId="71DBDBD3" w14:textId="1D55684C" w:rsidR="0003039D" w:rsidRDefault="00052A50" w:rsidP="0003039D">
      <w:pPr>
        <w:pStyle w:val="Title"/>
        <w:rPr>
          <w:ins w:id="1012" w:author="Brown, Evan" w:date="2013-10-10T19:25:00Z"/>
        </w:rPr>
      </w:pPr>
      <w:ins w:id="1013" w:author="Brown, Evan" w:date="2013-10-10T19:41:00Z">
        <w:r>
          <w:lastRenderedPageBreak/>
          <w:t>Roll Back to Initial Version</w:t>
        </w:r>
      </w:ins>
    </w:p>
    <w:p w14:paraId="4B855C7F" w14:textId="77777777" w:rsidR="00052A50" w:rsidRPr="00052A50" w:rsidRDefault="00052A50">
      <w:pPr>
        <w:pStyle w:val="Heading1"/>
        <w:rPr>
          <w:ins w:id="1014" w:author="Brown, Evan" w:date="2013-10-10T19:42:00Z"/>
        </w:rPr>
        <w:pPrChange w:id="1015" w:author="Brown, Evan" w:date="2013-10-10T19:45:00Z">
          <w:pPr/>
        </w:pPrChange>
      </w:pPr>
      <w:bookmarkStart w:id="1016" w:name="_Toc245384339"/>
      <w:ins w:id="1017" w:author="Brown, Evan" w:date="2013-10-10T19:42:00Z">
        <w:r w:rsidRPr="00052A50">
          <w:t>Roll Back to Initial Version</w:t>
        </w:r>
        <w:bookmarkEnd w:id="1016"/>
      </w:ins>
    </w:p>
    <w:p w14:paraId="31E081DE" w14:textId="44B94F85" w:rsidR="0003039D" w:rsidRDefault="00BB25C1" w:rsidP="0003039D">
      <w:pPr>
        <w:rPr>
          <w:ins w:id="1018" w:author="Brown, Evan" w:date="2013-10-17T20:33:00Z"/>
        </w:rPr>
      </w:pPr>
      <w:ins w:id="1019"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20"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21" w:author="Brown, Evan" w:date="2013-10-17T20:33:00Z"/>
        </w:rPr>
      </w:pPr>
    </w:p>
    <w:p w14:paraId="142C6F2B" w14:textId="12AB5751" w:rsidR="00BB25C1" w:rsidRDefault="00BB25C1" w:rsidP="0003039D">
      <w:pPr>
        <w:rPr>
          <w:ins w:id="1022" w:author="Brown, Evan" w:date="2013-10-17T20:33:00Z"/>
        </w:rPr>
      </w:pPr>
      <w:ins w:id="1023" w:author="Brown, Evan" w:date="2013-10-17T20:33:00Z">
        <w:r>
          <w:t>In this exercise, rollback to the previous (i.e. initial) Application Version to undo the changes you just made:</w:t>
        </w:r>
      </w:ins>
    </w:p>
    <w:p w14:paraId="4D88C2F0" w14:textId="77777777" w:rsidR="00BB25C1" w:rsidRDefault="00BB25C1" w:rsidP="0003039D">
      <w:pPr>
        <w:rPr>
          <w:ins w:id="1024" w:author="Brown, Evan" w:date="2013-10-17T20:33:00Z"/>
        </w:rPr>
      </w:pPr>
    </w:p>
    <w:p w14:paraId="184E6B25" w14:textId="0FCE63E7" w:rsidR="00BB25C1" w:rsidRDefault="00BB25C1">
      <w:pPr>
        <w:pStyle w:val="ListParagraph"/>
        <w:numPr>
          <w:ilvl w:val="0"/>
          <w:numId w:val="28"/>
        </w:numPr>
        <w:rPr>
          <w:ins w:id="1025" w:author="Brown, Evan" w:date="2013-10-17T20:38:00Z"/>
        </w:rPr>
        <w:pPrChange w:id="1026" w:author="Brown, Evan" w:date="2013-10-29T14:50:00Z">
          <w:pPr/>
        </w:pPrChange>
      </w:pPr>
      <w:ins w:id="1027" w:author="Brown, Evan" w:date="2013-10-17T20:35:00Z">
        <w:r>
          <w:t xml:space="preserve">In the Elastic Beanstalk Management Console, </w:t>
        </w:r>
      </w:ins>
      <w:ins w:id="1028"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29" w:author="Brown, Evan" w:date="2013-10-17T20:38:00Z">
        <w:r>
          <w:br/>
        </w:r>
      </w:ins>
    </w:p>
    <w:p w14:paraId="431B9C35" w14:textId="06D04CCF" w:rsidR="00BD4950" w:rsidRDefault="00BB25C1">
      <w:pPr>
        <w:pStyle w:val="ListParagraph"/>
        <w:numPr>
          <w:ilvl w:val="0"/>
          <w:numId w:val="28"/>
        </w:numPr>
        <w:rPr>
          <w:ins w:id="1030" w:author="Brown, Evan" w:date="2013-10-17T20:41:00Z"/>
        </w:rPr>
        <w:pPrChange w:id="1031" w:author="Brown, Evan" w:date="2013-10-29T14:50:00Z">
          <w:pPr/>
        </w:pPrChange>
      </w:pPr>
      <w:ins w:id="1032" w:author="Brown, Evan" w:date="2013-10-17T20:39:00Z">
        <w:r>
          <w:t>Choose the Initial Version</w:t>
        </w:r>
        <w:r w:rsidR="00BD4950">
          <w:t>, click Deploy, choose your Environment and click Deploy again:</w:t>
        </w:r>
      </w:ins>
      <w:ins w:id="1033"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34" w:author="Brown, Evan" w:date="2013-10-17T20:41:00Z">
        <w:r w:rsidR="00BD4950">
          <w:br/>
        </w:r>
      </w:ins>
    </w:p>
    <w:p w14:paraId="480BC6A4" w14:textId="2E0C4B2F" w:rsidR="00BD4950" w:rsidRDefault="00BD4950">
      <w:pPr>
        <w:pStyle w:val="ListParagraph"/>
        <w:numPr>
          <w:ilvl w:val="0"/>
          <w:numId w:val="28"/>
        </w:numPr>
        <w:rPr>
          <w:ins w:id="1035" w:author="Brown, Evan" w:date="2013-10-10T19:25:00Z"/>
        </w:rPr>
        <w:pPrChange w:id="1036" w:author="Brown, Evan" w:date="2013-10-29T14:50:00Z">
          <w:pPr/>
        </w:pPrChange>
      </w:pPr>
      <w:ins w:id="1037"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38" w:author="Brown, Evan" w:date="2013-10-10T19:25:00Z"/>
        </w:rPr>
      </w:pPr>
    </w:p>
    <w:p w14:paraId="19582EFB" w14:textId="19D2DDF3" w:rsidR="0003039D" w:rsidRDefault="0003039D" w:rsidP="0003039D">
      <w:pPr>
        <w:pStyle w:val="Title"/>
        <w:rPr>
          <w:ins w:id="1039" w:author="Brown, Evan" w:date="2013-10-10T19:25:00Z"/>
        </w:rPr>
      </w:pPr>
      <w:ins w:id="1040" w:author="Brown, Evan" w:date="2013-10-10T19:25:00Z">
        <w:r>
          <w:lastRenderedPageBreak/>
          <w:t>Project Anatomy</w:t>
        </w:r>
      </w:ins>
    </w:p>
    <w:p w14:paraId="670F05AF" w14:textId="77777777" w:rsidR="0003039D" w:rsidRDefault="0003039D">
      <w:pPr>
        <w:pStyle w:val="Heading1"/>
        <w:rPr>
          <w:ins w:id="1041" w:author="Brown, Evan" w:date="2013-10-10T19:25:00Z"/>
        </w:rPr>
      </w:pPr>
      <w:bookmarkStart w:id="1042" w:name="_Toc245384340"/>
      <w:ins w:id="1043" w:author="Brown, Evan" w:date="2013-10-10T19:25:00Z">
        <w:r>
          <w:t>Project Anatomy</w:t>
        </w:r>
        <w:bookmarkEnd w:id="1042"/>
      </w:ins>
    </w:p>
    <w:p w14:paraId="31756BE0" w14:textId="6E064FE0" w:rsidR="00AD5382" w:rsidRDefault="00446879" w:rsidP="0003039D">
      <w:pPr>
        <w:rPr>
          <w:ins w:id="1044" w:author="Brown, Evan" w:date="2013-10-17T21:09:00Z"/>
        </w:rPr>
      </w:pPr>
      <w:ins w:id="1045" w:author="Brown, Evan" w:date="2013-10-17T20:48:00Z">
        <w:r>
          <w:t xml:space="preserve">As you’ve already noticed, the application you deployed </w:t>
        </w:r>
      </w:ins>
      <w:ins w:id="1046" w:author="Brown, Evan" w:date="2013-10-17T20:49:00Z">
        <w:r w:rsidR="001E332E">
          <w:t xml:space="preserve">already </w:t>
        </w:r>
      </w:ins>
      <w:ins w:id="1047" w:author="Brown, Evan" w:date="2013-10-17T20:48:00Z">
        <w:r>
          <w:t>works. Nothing’</w:t>
        </w:r>
        <w:r w:rsidR="00121EA7">
          <w:t>s broke</w:t>
        </w:r>
      </w:ins>
      <w:ins w:id="1048" w:author="Brown, Evan" w:date="2013-10-17T21:07:00Z">
        <w:r w:rsidR="00121EA7">
          <w:t>n</w:t>
        </w:r>
      </w:ins>
      <w:ins w:id="1049" w:author="Brown, Evan" w:date="2013-10-17T20:48:00Z">
        <w:r w:rsidR="00121EA7">
          <w:t xml:space="preserve"> because </w:t>
        </w:r>
      </w:ins>
      <w:ins w:id="1050" w:author="Brown, Evan" w:date="2013-10-17T21:07:00Z">
        <w:r w:rsidR="00121EA7">
          <w:t>all of the functionality</w:t>
        </w:r>
      </w:ins>
      <w:ins w:id="1051" w:author="Brown, Evan" w:date="2013-10-17T20:48:00Z">
        <w:r>
          <w:t xml:space="preserve"> is </w:t>
        </w:r>
      </w:ins>
      <w:ins w:id="1052" w:author="Brown, Evan" w:date="2013-10-17T21:06:00Z">
        <w:r w:rsidR="00121EA7">
          <w:t xml:space="preserve">already </w:t>
        </w:r>
      </w:ins>
      <w:ins w:id="1053" w:author="Brown, Evan" w:date="2013-10-17T20:48:00Z">
        <w:r w:rsidR="00121EA7">
          <w:t xml:space="preserve">implemented, but </w:t>
        </w:r>
      </w:ins>
      <w:ins w:id="1054" w:author="Brown, Evan" w:date="2013-10-17T21:09:00Z">
        <w:r w:rsidR="00121EA7">
          <w:t>you’ll still be wri</w:t>
        </w:r>
        <w:r w:rsidR="00AD5382">
          <w:t>ting a lot of code. Here’s how:</w:t>
        </w:r>
      </w:ins>
      <w:ins w:id="1055" w:author="Brown, Evan" w:date="2013-10-17T21:16:00Z">
        <w:r w:rsidR="00AD5382">
          <w:br/>
        </w:r>
      </w:ins>
    </w:p>
    <w:p w14:paraId="2978C1E1" w14:textId="6F272F0B" w:rsidR="00AD5382" w:rsidRDefault="00AD5382">
      <w:pPr>
        <w:pStyle w:val="ListParagraph"/>
        <w:numPr>
          <w:ilvl w:val="0"/>
          <w:numId w:val="24"/>
        </w:numPr>
        <w:rPr>
          <w:ins w:id="1056" w:author="Brown, Evan" w:date="2013-10-17T21:09:00Z"/>
        </w:rPr>
        <w:pPrChange w:id="1057" w:author="Brown, Evan" w:date="2013-10-17T21:15:00Z">
          <w:pPr/>
        </w:pPrChange>
      </w:pPr>
      <w:ins w:id="1058" w:author="Brown, Evan" w:date="2013-10-17T21:09:00Z">
        <w:r>
          <w:t>W</w:t>
        </w:r>
        <w:r w:rsidR="00121EA7">
          <w:t xml:space="preserve">e’ve identified a number of </w:t>
        </w:r>
      </w:ins>
      <w:ins w:id="1059" w:author="Brown, Evan" w:date="2013-10-17T21:13:00Z">
        <w:r w:rsidR="00121EA7">
          <w:t xml:space="preserve">pieces of core application functionality (e.g., </w:t>
        </w:r>
        <w:r w:rsidR="003A6670">
          <w:t>storing u</w:t>
        </w:r>
        <w:r>
          <w:t xml:space="preserve">ser data in </w:t>
        </w:r>
        <w:r w:rsidR="00121EA7">
          <w:t>DynamoDB</w:t>
        </w:r>
      </w:ins>
      <w:ins w:id="1060" w:author="Brown, Evan" w:date="2013-11-08T17:31:00Z">
        <w:r w:rsidR="006A392B">
          <w:t xml:space="preserve">; detecting RDS DB endpoints; </w:t>
        </w:r>
        <w:proofErr w:type="spellStart"/>
        <w:r w:rsidR="006A392B">
          <w:t>etc</w:t>
        </w:r>
      </w:ins>
      <w:proofErr w:type="spellEnd"/>
      <w:ins w:id="1061" w:author="Brown, Evan" w:date="2013-10-17T21:13:00Z">
        <w:r w:rsidR="00121EA7">
          <w:t>)</w:t>
        </w:r>
      </w:ins>
    </w:p>
    <w:p w14:paraId="353FBC24" w14:textId="4E00A3BB" w:rsidR="00AD5382" w:rsidRDefault="006A392B">
      <w:pPr>
        <w:pStyle w:val="ListParagraph"/>
        <w:numPr>
          <w:ilvl w:val="0"/>
          <w:numId w:val="24"/>
        </w:numPr>
        <w:rPr>
          <w:ins w:id="1062" w:author="Brown, Evan" w:date="2013-10-17T21:09:00Z"/>
        </w:rPr>
        <w:pPrChange w:id="1063" w:author="Brown, Evan" w:date="2013-10-17T21:15:00Z">
          <w:pPr/>
        </w:pPrChange>
      </w:pPr>
      <w:ins w:id="1064" w:author="Brown, Evan" w:date="2013-11-08T17:31:00Z">
        <w:r>
          <w:t>A</w:t>
        </w:r>
      </w:ins>
      <w:ins w:id="1065" w:author="Brown, Evan" w:date="2013-10-17T21:09:00Z">
        <w:r w:rsidR="00121EA7">
          <w:t>n Interface</w:t>
        </w:r>
      </w:ins>
      <w:ins w:id="1066" w:author="Brown, Evan" w:date="2013-10-17T21:11:00Z">
        <w:r w:rsidR="00AD5382">
          <w:t xml:space="preserve"> </w:t>
        </w:r>
      </w:ins>
      <w:ins w:id="1067" w:author="Brown, Evan" w:date="2013-11-08T17:31:00Z">
        <w:r>
          <w:t xml:space="preserve">is defined </w:t>
        </w:r>
      </w:ins>
      <w:ins w:id="1068" w:author="Brown, Evan" w:date="2013-10-17T21:11:00Z">
        <w:r w:rsidR="00AD5382">
          <w:t>for each piece of functionality</w:t>
        </w:r>
      </w:ins>
    </w:p>
    <w:p w14:paraId="41F73899" w14:textId="63BDF3A6" w:rsidR="00AD5382" w:rsidRDefault="006A392B">
      <w:pPr>
        <w:pStyle w:val="ListParagraph"/>
        <w:numPr>
          <w:ilvl w:val="0"/>
          <w:numId w:val="24"/>
        </w:numPr>
        <w:rPr>
          <w:ins w:id="1069" w:author="Brown, Evan" w:date="2013-10-17T21:16:00Z"/>
        </w:rPr>
        <w:pPrChange w:id="1070" w:author="Brown, Evan" w:date="2013-10-17T21:15:00Z">
          <w:pPr/>
        </w:pPrChange>
      </w:pPr>
      <w:ins w:id="1071" w:author="Brown, Evan" w:date="2013-11-08T17:31:00Z">
        <w:r>
          <w:t>We</w:t>
        </w:r>
      </w:ins>
      <w:ins w:id="1072" w:author="Brown, Evan" w:date="2013-10-17T21:16:00Z">
        <w:r>
          <w:t xml:space="preserve"> b</w:t>
        </w:r>
      </w:ins>
      <w:ins w:id="1073" w:author="Brown, Evan" w:date="2013-10-17T21:11:00Z">
        <w:r w:rsidR="00121EA7">
          <w:t xml:space="preserve">uilt </w:t>
        </w:r>
      </w:ins>
      <w:ins w:id="1074" w:author="Brown, Evan" w:date="2013-10-17T21:09:00Z">
        <w:r w:rsidR="00AD5382">
          <w:t xml:space="preserve">a working </w:t>
        </w:r>
        <w:r w:rsidR="00121EA7">
          <w:t>implementation of that interface</w:t>
        </w:r>
      </w:ins>
    </w:p>
    <w:p w14:paraId="0B495FA5" w14:textId="4151DE26" w:rsidR="00AD5382" w:rsidRDefault="006A392B">
      <w:pPr>
        <w:pStyle w:val="ListParagraph"/>
        <w:numPr>
          <w:ilvl w:val="0"/>
          <w:numId w:val="24"/>
        </w:numPr>
        <w:rPr>
          <w:ins w:id="1075" w:author="Brown, Evan" w:date="2013-10-17T21:09:00Z"/>
        </w:rPr>
        <w:pPrChange w:id="1076" w:author="Brown, Evan" w:date="2013-10-17T21:15:00Z">
          <w:pPr/>
        </w:pPrChange>
      </w:pPr>
      <w:ins w:id="1077" w:author="Brown, Evan" w:date="2013-11-08T17:31:00Z">
        <w:r>
          <w:t xml:space="preserve">The working implementation was </w:t>
        </w:r>
      </w:ins>
      <w:proofErr w:type="spellStart"/>
      <w:ins w:id="1078" w:author="Brown, Evan" w:date="2013-11-08T17:32:00Z">
        <w:r>
          <w:t>etended</w:t>
        </w:r>
      </w:ins>
      <w:proofErr w:type="spellEnd"/>
      <w:ins w:id="1079" w:author="Brown, Evan" w:date="2013-10-17T21:12:00Z">
        <w:r w:rsidR="00121EA7">
          <w:t xml:space="preserve"> with a </w:t>
        </w:r>
      </w:ins>
      <w:ins w:id="1080" w:author="Brown, Evan" w:date="2013-10-17T21:13:00Z">
        <w:r w:rsidR="00AD5382" w:rsidRPr="00AD5382">
          <w:rPr>
            <w:i/>
          </w:rPr>
          <w:t>“challenge”</w:t>
        </w:r>
      </w:ins>
      <w:ins w:id="1081" w:author="Brown, Evan" w:date="2013-10-17T21:12:00Z">
        <w:r w:rsidR="00121EA7">
          <w:t xml:space="preserve"> class </w:t>
        </w:r>
      </w:ins>
      <w:ins w:id="1082" w:author="Brown, Evan" w:date="2013-10-17T21:13:00Z">
        <w:r w:rsidR="00AD5382">
          <w:t xml:space="preserve">that @Overrides superclass methods and calls </w:t>
        </w:r>
      </w:ins>
      <w:proofErr w:type="spellStart"/>
      <w:proofErr w:type="gramStart"/>
      <w:ins w:id="1083" w:author="Brown, Evan" w:date="2013-10-17T21:14:00Z">
        <w:r w:rsidR="00AD5382">
          <w:t>super.method</w:t>
        </w:r>
        <w:proofErr w:type="spellEnd"/>
        <w:r w:rsidR="00AD5382">
          <w:t>(</w:t>
        </w:r>
        <w:proofErr w:type="gramEnd"/>
        <w:r w:rsidR="00AD5382">
          <w:t>)</w:t>
        </w:r>
      </w:ins>
      <w:ins w:id="1084" w:author="Brown, Evan" w:date="2013-10-17T21:09:00Z">
        <w:r w:rsidR="00AD5382">
          <w:t>.</w:t>
        </w:r>
      </w:ins>
    </w:p>
    <w:p w14:paraId="0A513D29" w14:textId="1E6CFB80" w:rsidR="00AD5382" w:rsidRDefault="006A392B">
      <w:pPr>
        <w:pStyle w:val="ListParagraph"/>
        <w:numPr>
          <w:ilvl w:val="0"/>
          <w:numId w:val="24"/>
        </w:numPr>
        <w:rPr>
          <w:ins w:id="1085" w:author="Brown, Evan" w:date="2013-10-17T21:16:00Z"/>
        </w:rPr>
        <w:pPrChange w:id="1086" w:author="Brown, Evan" w:date="2013-10-17T21:16:00Z">
          <w:pPr/>
        </w:pPrChange>
      </w:pPr>
      <w:ins w:id="1087" w:author="Brown, Evan" w:date="2013-10-17T21:14:00Z">
        <w:r>
          <w:t xml:space="preserve">Spring </w:t>
        </w:r>
        <w:r w:rsidR="00AD5382">
          <w:t>inject</w:t>
        </w:r>
        <w:r>
          <w:t xml:space="preserve">s </w:t>
        </w:r>
        <w:r w:rsidR="00AD5382">
          <w:t xml:space="preserve">the </w:t>
        </w:r>
      </w:ins>
      <w:ins w:id="1088" w:author="Brown, Evan" w:date="2013-10-17T21:16:00Z">
        <w:r w:rsidR="00AD5382">
          <w:t>“challenge” implementation.</w:t>
        </w:r>
      </w:ins>
    </w:p>
    <w:p w14:paraId="557BF82C" w14:textId="77777777" w:rsidR="00AD5382" w:rsidRDefault="00AD5382">
      <w:pPr>
        <w:pStyle w:val="ListParagraph"/>
        <w:rPr>
          <w:ins w:id="1089" w:author="Brown, Evan" w:date="2013-10-17T21:17:00Z"/>
        </w:rPr>
        <w:pPrChange w:id="1090" w:author="Brown, Evan" w:date="2013-10-17T21:17:00Z">
          <w:pPr/>
        </w:pPrChange>
      </w:pPr>
    </w:p>
    <w:p w14:paraId="5A6F49F6" w14:textId="4410F5ED" w:rsidR="00AD5382" w:rsidRDefault="00AD5382">
      <w:pPr>
        <w:rPr>
          <w:ins w:id="1091" w:author="Brown, Evan" w:date="2013-10-17T21:18:00Z"/>
        </w:rPr>
      </w:pPr>
      <w:ins w:id="1092" w:author="Brown, Evan" w:date="2013-10-17T21:17:00Z">
        <w:r>
          <w:t xml:space="preserve">The result is that </w:t>
        </w:r>
      </w:ins>
      <w:ins w:id="1093" w:author="Brown, Evan" w:date="2013-10-17T21:16:00Z">
        <w:r>
          <w:t>everything just works</w:t>
        </w:r>
      </w:ins>
      <w:ins w:id="1094" w:author="Brown, Evan" w:date="2013-10-17T21:17:00Z">
        <w:r>
          <w:t>…</w:t>
        </w:r>
      </w:ins>
      <w:ins w:id="1095" w:author="Brown, Evan" w:date="2013-10-17T21:16:00Z">
        <w:r>
          <w:t xml:space="preserve">until you decide to delete the </w:t>
        </w:r>
      </w:ins>
      <w:proofErr w:type="spellStart"/>
      <w:proofErr w:type="gramStart"/>
      <w:ins w:id="1096" w:author="Brown, Evan" w:date="2013-10-17T21:17:00Z">
        <w:r w:rsidRPr="005E269A">
          <w:rPr>
            <w:rFonts w:ascii="Consolas" w:hAnsi="Consolas"/>
            <w:b/>
            <w:rPrChange w:id="1097" w:author="Brown, Evan" w:date="2013-10-28T21:51:00Z">
              <w:rPr>
                <w:i/>
              </w:rPr>
            </w:rPrChange>
          </w:rPr>
          <w:t>super.method</w:t>
        </w:r>
        <w:proofErr w:type="spellEnd"/>
        <w:r w:rsidRPr="005E269A">
          <w:rPr>
            <w:rFonts w:ascii="Consolas" w:hAnsi="Consolas"/>
            <w:b/>
            <w:rPrChange w:id="1098" w:author="Brown, Evan" w:date="2013-10-28T21:51:00Z">
              <w:rPr>
                <w:i/>
              </w:rPr>
            </w:rPrChange>
          </w:rPr>
          <w:t>(</w:t>
        </w:r>
        <w:proofErr w:type="gramEnd"/>
        <w:r w:rsidRPr="005E269A">
          <w:rPr>
            <w:rFonts w:ascii="Consolas" w:hAnsi="Consolas"/>
            <w:b/>
            <w:rPrChange w:id="1099" w:author="Brown, Evan" w:date="2013-10-28T21:51:00Z">
              <w:rPr>
                <w:i/>
              </w:rPr>
            </w:rPrChange>
          </w:rPr>
          <w:t>)</w:t>
        </w:r>
        <w:r>
          <w:t xml:space="preserve"> line of a challenge implementation and DIY. </w:t>
        </w:r>
      </w:ins>
    </w:p>
    <w:p w14:paraId="4862600F" w14:textId="13710919" w:rsidR="00AD5382" w:rsidRDefault="00AD5382">
      <w:pPr>
        <w:pStyle w:val="Heading2"/>
        <w:rPr>
          <w:ins w:id="1100" w:author="Brown, Evan" w:date="2013-10-17T21:18:00Z"/>
        </w:rPr>
        <w:pPrChange w:id="1101" w:author="Brown, Evan" w:date="2013-10-17T21:18:00Z">
          <w:pPr/>
        </w:pPrChange>
      </w:pPr>
      <w:bookmarkStart w:id="1102" w:name="_Toc245384341"/>
      <w:ins w:id="1103" w:author="Brown, Evan" w:date="2013-10-17T21:18:00Z">
        <w:r>
          <w:t>Example of a Challenge</w:t>
        </w:r>
        <w:bookmarkEnd w:id="1102"/>
      </w:ins>
    </w:p>
    <w:p w14:paraId="59B75186" w14:textId="6F24B488" w:rsidR="00AD5382" w:rsidRDefault="00AD5382">
      <w:pPr>
        <w:rPr>
          <w:ins w:id="1104" w:author="Brown, Evan" w:date="2013-10-17T21:23:00Z"/>
        </w:rPr>
      </w:pPr>
      <w:ins w:id="1105" w:author="Brown, Evan" w:date="2013-10-17T21:18:00Z">
        <w:r>
          <w:t>Later in the lab we</w:t>
        </w:r>
      </w:ins>
      <w:ins w:id="1106" w:author="Brown, Evan" w:date="2013-10-17T21:19:00Z">
        <w:r>
          <w:t xml:space="preserve">’ll ask you to store a user’s account data in DynamoDB. </w:t>
        </w:r>
      </w:ins>
      <w:ins w:id="1107" w:author="Brown, Evan" w:date="2013-10-17T21:22:00Z">
        <w:r>
          <w:t xml:space="preserve">In the </w:t>
        </w:r>
        <w:proofErr w:type="spellStart"/>
        <w:r w:rsidRPr="00AD5382">
          <w:rPr>
            <w:rFonts w:ascii="Consolas" w:hAnsi="Consolas"/>
            <w:b/>
            <w:rPrChange w:id="1108" w:author="Brown, Evan" w:date="2013-10-17T21:22:00Z">
              <w:rPr/>
            </w:rPrChange>
          </w:rPr>
          <w:t>com.amediamanager.dao.challenge</w:t>
        </w:r>
        <w:proofErr w:type="spellEnd"/>
        <w:r w:rsidRPr="00AD5382">
          <w:rPr>
            <w:rFonts w:ascii="Consolas" w:hAnsi="Consolas"/>
            <w:b/>
            <w:rPrChange w:id="1109" w:author="Brown, Evan" w:date="2013-10-17T21:22:00Z">
              <w:rPr/>
            </w:rPrChange>
          </w:rPr>
          <w:t xml:space="preserve"> </w:t>
        </w:r>
        <w:r>
          <w:t xml:space="preserve">package you’ll find the </w:t>
        </w:r>
        <w:proofErr w:type="spellStart"/>
        <w:r w:rsidRPr="006E6BF8">
          <w:rPr>
            <w:rFonts w:ascii="Consolas" w:hAnsi="Consolas"/>
            <w:b/>
            <w:rPrChange w:id="1110" w:author="Brown, Evan" w:date="2013-10-17T21:24:00Z">
              <w:rPr/>
            </w:rPrChange>
          </w:rPr>
          <w:t>DynamoDbUserDaoImpl</w:t>
        </w:r>
        <w:proofErr w:type="spellEnd"/>
        <w:r w:rsidRPr="006E6BF8">
          <w:rPr>
            <w:b/>
            <w:rPrChange w:id="1111" w:author="Brown, Evan" w:date="2013-10-17T21:24:00Z">
              <w:rPr/>
            </w:rPrChange>
          </w:rPr>
          <w:t xml:space="preserve"> </w:t>
        </w:r>
        <w:r>
          <w:t xml:space="preserve">class that extends </w:t>
        </w:r>
      </w:ins>
      <w:proofErr w:type="spellStart"/>
      <w:ins w:id="1112" w:author="Brown, Evan" w:date="2013-10-17T21:23:00Z">
        <w:r w:rsidRPr="007061DF">
          <w:rPr>
            <w:rFonts w:ascii="Consolas" w:hAnsi="Consolas"/>
            <w:b/>
          </w:rPr>
          <w:t>com.amediamanager.dao.</w:t>
        </w:r>
        <w:r w:rsidRPr="00AD5382">
          <w:rPr>
            <w:rFonts w:ascii="Consolas" w:hAnsi="Consolas"/>
            <w:b/>
            <w:rPrChange w:id="1113" w:author="Brown, Evan" w:date="2013-10-17T21:23:00Z">
              <w:rPr/>
            </w:rPrChange>
          </w:rPr>
          <w:t>DynamoDbUserDaoImpl</w:t>
        </w:r>
        <w:proofErr w:type="spellEnd"/>
        <w:r w:rsidR="006E6BF8" w:rsidRPr="006E6BF8">
          <w:rPr>
            <w:rPrChange w:id="1114"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115"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1116" w:author="Brown, Evan" w:date="2013-10-17T21:25:00Z">
        <w:r w:rsidR="006E6BF8">
          <w:t>from</w:t>
        </w:r>
      </w:ins>
      <w:ins w:id="1117" w:author="Brown, Evan" w:date="2013-10-17T21:23:00Z">
        <w:r w:rsidR="006E6BF8" w:rsidRPr="006E6BF8">
          <w:rPr>
            <w:rPrChange w:id="1118" w:author="Brown, Evan" w:date="2013-10-17T21:24:00Z">
              <w:rPr>
                <w:rFonts w:ascii="Consolas" w:hAnsi="Consolas"/>
                <w:b/>
              </w:rPr>
            </w:rPrChange>
          </w:rPr>
          <w:t xml:space="preserve"> the super class:</w:t>
        </w:r>
      </w:ins>
    </w:p>
    <w:p w14:paraId="707BB5F1" w14:textId="77777777" w:rsidR="00AD5382" w:rsidRDefault="00AD5382">
      <w:pPr>
        <w:rPr>
          <w:ins w:id="1119" w:author="Brown, Evan" w:date="2013-10-17T21:23:00Z"/>
        </w:rPr>
      </w:pPr>
    </w:p>
    <w:p w14:paraId="54FFD1CA" w14:textId="2ED767E3" w:rsidR="00AD5382" w:rsidRPr="00AD5382" w:rsidRDefault="00AD5382">
      <w:pPr>
        <w:rPr>
          <w:ins w:id="1120" w:author="Brown, Evan" w:date="2013-10-17T21:17:00Z"/>
        </w:rPr>
      </w:pPr>
      <w:ins w:id="1121"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366A9B3C" w:rsidR="00AD5382" w:rsidRDefault="006E6BF8">
      <w:pPr>
        <w:rPr>
          <w:ins w:id="1122" w:author="Brown, Evan" w:date="2013-10-17T21:07:00Z"/>
        </w:rPr>
      </w:pPr>
      <w:ins w:id="1123" w:author="Brown, Evan" w:date="2013-10-17T21:25:00Z">
        <w:r>
          <w:t xml:space="preserve">You’ll start by commenting out </w:t>
        </w:r>
        <w:proofErr w:type="spellStart"/>
        <w:proofErr w:type="gramStart"/>
        <w:r w:rsidRPr="006E6BF8">
          <w:rPr>
            <w:rFonts w:ascii="Consolas" w:hAnsi="Consolas"/>
            <w:b/>
            <w:rPrChange w:id="1124" w:author="Brown, Evan" w:date="2013-10-17T21:26:00Z">
              <w:rPr/>
            </w:rPrChange>
          </w:rPr>
          <w:t>super.save</w:t>
        </w:r>
        <w:proofErr w:type="spellEnd"/>
        <w:r w:rsidRPr="006E6BF8">
          <w:rPr>
            <w:rFonts w:ascii="Consolas" w:hAnsi="Consolas"/>
            <w:b/>
            <w:rPrChange w:id="1125" w:author="Brown, Evan" w:date="2013-10-17T21:26:00Z">
              <w:rPr/>
            </w:rPrChange>
          </w:rPr>
          <w:t>(</w:t>
        </w:r>
        <w:proofErr w:type="gramEnd"/>
        <w:r w:rsidRPr="006E6BF8">
          <w:rPr>
            <w:rFonts w:ascii="Consolas" w:hAnsi="Consolas"/>
            <w:b/>
            <w:rPrChange w:id="1126" w:author="Brown, Evan" w:date="2013-10-17T21:26:00Z">
              <w:rPr/>
            </w:rPrChange>
          </w:rPr>
          <w:t>user);</w:t>
        </w:r>
      </w:ins>
      <w:ins w:id="1127" w:author="Brown, Evan" w:date="2013-10-17T21:26:00Z">
        <w:r w:rsidRPr="006E6BF8">
          <w:t xml:space="preserve"> </w:t>
        </w:r>
        <w:r>
          <w:t xml:space="preserve">and </w:t>
        </w:r>
      </w:ins>
      <w:ins w:id="1128" w:author="Brown, Evan" w:date="2013-11-08T17:35:00Z">
        <w:r w:rsidR="00C51C85">
          <w:t>implementing the save functionality yourself</w:t>
        </w:r>
      </w:ins>
      <w:ins w:id="1129" w:author="Brown, Evan" w:date="2013-10-17T21:26:00Z">
        <w:r>
          <w:t xml:space="preserv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30" w:author="Brown, Evan" w:date="2013-10-17T21:27:00Z">
              <w:rPr/>
            </w:rPrChange>
          </w:rPr>
          <w:t>super</w:t>
        </w:r>
        <w:r>
          <w:t xml:space="preserve"> and move right along.</w:t>
        </w:r>
      </w:ins>
    </w:p>
    <w:p w14:paraId="7C144455" w14:textId="437FE89E" w:rsidR="006E6BF8" w:rsidRDefault="006E6BF8" w:rsidP="006E6BF8">
      <w:pPr>
        <w:pStyle w:val="Heading2"/>
        <w:rPr>
          <w:ins w:id="1131" w:author="Brown, Evan" w:date="2013-10-17T21:27:00Z"/>
        </w:rPr>
      </w:pPr>
      <w:bookmarkStart w:id="1132" w:name="_Toc245384342"/>
      <w:ins w:id="1133" w:author="Brown, Evan" w:date="2013-10-17T21:27:00Z">
        <w:r>
          <w:t xml:space="preserve">Package </w:t>
        </w:r>
      </w:ins>
      <w:bookmarkEnd w:id="1132"/>
      <w:ins w:id="1134" w:author="Brown, Evan" w:date="2013-11-08T17:35:00Z">
        <w:r w:rsidR="00C51C85">
          <w:t>Glossary</w:t>
        </w:r>
      </w:ins>
    </w:p>
    <w:p w14:paraId="0F60063C" w14:textId="157B5E4C" w:rsidR="0003039D" w:rsidRDefault="006E6BF8">
      <w:pPr>
        <w:rPr>
          <w:ins w:id="1135" w:author="Brown, Evan" w:date="2013-10-26T12:06:00Z"/>
        </w:rPr>
        <w:pPrChange w:id="1136" w:author="Brown, Evan" w:date="2013-10-10T19:24:00Z">
          <w:pPr>
            <w:pStyle w:val="ListParagraph"/>
            <w:numPr>
              <w:numId w:val="7"/>
            </w:numPr>
            <w:tabs>
              <w:tab w:val="left" w:pos="1340"/>
            </w:tabs>
            <w:ind w:hanging="360"/>
          </w:pPr>
        </w:pPrChange>
      </w:pPr>
      <w:proofErr w:type="spellStart"/>
      <w:ins w:id="1137" w:author="Brown, Evan" w:date="2013-10-17T21:29:00Z">
        <w:r w:rsidRPr="006E6BF8">
          <w:rPr>
            <w:rFonts w:ascii="Consolas" w:hAnsi="Consolas"/>
            <w:b/>
            <w:rPrChange w:id="1138" w:author="Brown, Evan" w:date="2013-10-17T21:31:00Z">
              <w:rPr/>
            </w:rPrChange>
          </w:rPr>
          <w:t>com.amediamanager.</w:t>
        </w:r>
      </w:ins>
      <w:ins w:id="1139" w:author="Brown, Evan" w:date="2013-10-17T21:30:00Z">
        <w:r w:rsidRPr="006E6BF8">
          <w:rPr>
            <w:rFonts w:ascii="Consolas" w:hAnsi="Consolas"/>
            <w:b/>
            <w:rPrChange w:id="1140" w:author="Brown, Evan" w:date="2013-10-17T21:31:00Z">
              <w:rPr/>
            </w:rPrChange>
          </w:rPr>
          <w:t>config</w:t>
        </w:r>
      </w:ins>
      <w:proofErr w:type="spellEnd"/>
      <w:ins w:id="1141" w:author="Brown, Evan" w:date="2013-10-17T21:32:00Z">
        <w:r w:rsidRPr="006E6BF8">
          <w:t xml:space="preserve"> </w:t>
        </w:r>
      </w:ins>
      <w:ins w:id="1142" w:author="Brown, Evan" w:date="2013-10-17T21:59:00Z">
        <w:r w:rsidR="00890E8F">
          <w:t>–</w:t>
        </w:r>
      </w:ins>
      <w:ins w:id="1143" w:author="Brown, Evan" w:date="2013-10-17T21:32:00Z">
        <w:r>
          <w:t xml:space="preserve"> </w:t>
        </w:r>
      </w:ins>
      <w:ins w:id="1144" w:author="Brown, Evan" w:date="2013-10-17T21:59:00Z">
        <w:r w:rsidR="00890E8F">
          <w:t xml:space="preserve">Classes for loading and accessing application configuration information (e.g., database connection strings, resource identifiers, </w:t>
        </w:r>
        <w:proofErr w:type="spellStart"/>
        <w:r w:rsidR="00890E8F">
          <w:lastRenderedPageBreak/>
          <w:t>etc</w:t>
        </w:r>
        <w:proofErr w:type="spellEnd"/>
        <w:r w:rsidR="00890E8F">
          <w:t xml:space="preserve">); classes for </w:t>
        </w:r>
      </w:ins>
      <w:ins w:id="1145" w:author="Brown, Evan" w:date="2013-10-17T22:00:00Z">
        <w:r w:rsidR="00890E8F">
          <w:t>provisioning/initializing certain resources (e.g., database schemas)</w:t>
        </w:r>
      </w:ins>
    </w:p>
    <w:p w14:paraId="1B9DF759" w14:textId="77777777" w:rsidR="000D3C66" w:rsidRDefault="000D3C66">
      <w:pPr>
        <w:rPr>
          <w:ins w:id="1146" w:author="Brown, Evan" w:date="2013-10-26T12:06:00Z"/>
        </w:rPr>
        <w:pPrChange w:id="1147" w:author="Brown, Evan" w:date="2013-10-10T19:24:00Z">
          <w:pPr>
            <w:pStyle w:val="ListParagraph"/>
            <w:numPr>
              <w:numId w:val="7"/>
            </w:numPr>
            <w:tabs>
              <w:tab w:val="left" w:pos="1340"/>
            </w:tabs>
            <w:ind w:hanging="360"/>
          </w:pPr>
        </w:pPrChange>
      </w:pPr>
    </w:p>
    <w:p w14:paraId="1626D8D1" w14:textId="46D941EC" w:rsidR="000D3C66" w:rsidRDefault="000D3C66">
      <w:pPr>
        <w:rPr>
          <w:ins w:id="1148" w:author="Brown, Evan" w:date="2013-10-17T22:00:00Z"/>
        </w:rPr>
        <w:pPrChange w:id="1149" w:author="Brown, Evan" w:date="2013-10-10T19:24:00Z">
          <w:pPr>
            <w:pStyle w:val="ListParagraph"/>
            <w:numPr>
              <w:numId w:val="7"/>
            </w:numPr>
            <w:tabs>
              <w:tab w:val="left" w:pos="1340"/>
            </w:tabs>
            <w:ind w:hanging="360"/>
          </w:pPr>
        </w:pPrChange>
      </w:pPr>
      <w:proofErr w:type="spellStart"/>
      <w:ins w:id="1150" w:author="Brown, Evan" w:date="2013-10-26T12:06:00Z">
        <w:r w:rsidRPr="00E242CF">
          <w:rPr>
            <w:rFonts w:ascii="Consolas" w:hAnsi="Consolas"/>
            <w:b/>
          </w:rPr>
          <w:t>com.amediamanager.confi</w:t>
        </w:r>
        <w:r w:rsidR="000E0BC3">
          <w:rPr>
            <w:rFonts w:ascii="Consolas" w:hAnsi="Consolas"/>
            <w:b/>
          </w:rPr>
          <w:t>g.challenge</w:t>
        </w:r>
        <w:proofErr w:type="spell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1151" w:author="Brown, Evan" w:date="2013-10-17T21:30:00Z"/>
          <w:rFonts w:ascii="Consolas" w:hAnsi="Consolas"/>
          <w:b/>
          <w:rPrChange w:id="1152" w:author="Brown, Evan" w:date="2013-10-17T21:31:00Z">
            <w:rPr>
              <w:ins w:id="1153" w:author="Brown, Evan" w:date="2013-10-17T21:30:00Z"/>
            </w:rPr>
          </w:rPrChange>
        </w:rPr>
        <w:pPrChange w:id="1154"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55" w:author="Brown, Evan" w:date="2013-10-17T22:00:00Z"/>
        </w:rPr>
      </w:pPr>
      <w:proofErr w:type="spellStart"/>
      <w:proofErr w:type="gramStart"/>
      <w:ins w:id="1156" w:author="Brown, Evan" w:date="2013-10-17T21:30:00Z">
        <w:r w:rsidRPr="006E6BF8">
          <w:rPr>
            <w:rFonts w:ascii="Consolas" w:hAnsi="Consolas"/>
            <w:b/>
            <w:rPrChange w:id="1157" w:author="Brown, Evan" w:date="2013-10-17T21:31:00Z">
              <w:rPr/>
            </w:rPrChange>
          </w:rPr>
          <w:t>com.amediamanager.controller</w:t>
        </w:r>
      </w:ins>
      <w:proofErr w:type="spellEnd"/>
      <w:ins w:id="1158" w:author="Brown, Evan" w:date="2013-10-17T22:00:00Z">
        <w:r w:rsidR="00890E8F">
          <w:rPr>
            <w:rFonts w:ascii="Consolas" w:hAnsi="Consolas"/>
            <w:b/>
          </w:rPr>
          <w:t xml:space="preserve"> </w:t>
        </w:r>
        <w:r w:rsidR="00890E8F">
          <w:t xml:space="preserve">– </w:t>
        </w:r>
      </w:ins>
      <w:ins w:id="1159" w:author="Brown, Evan" w:date="2013-10-17T22:01:00Z">
        <w:r w:rsidR="00890E8F">
          <w:t>Controllers (Spring Web MVC) that define application routes.</w:t>
        </w:r>
        <w:proofErr w:type="gramEnd"/>
        <w:r w:rsidR="00890E8F">
          <w:t xml:space="preserve"> Any URL you access in the application is defined here, and it’s a good place to </w:t>
        </w:r>
      </w:ins>
      <w:ins w:id="1160"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61" w:author="Brown, Evan" w:date="2013-10-17T21:30:00Z"/>
          <w:rFonts w:ascii="Consolas" w:hAnsi="Consolas"/>
          <w:b/>
          <w:rPrChange w:id="1162" w:author="Brown, Evan" w:date="2013-10-17T21:31:00Z">
            <w:rPr>
              <w:ins w:id="1163" w:author="Brown, Evan" w:date="2013-10-17T21:30:00Z"/>
            </w:rPr>
          </w:rPrChange>
        </w:rPr>
        <w:pPrChange w:id="1164" w:author="Brown, Evan" w:date="2013-10-10T19:24:00Z">
          <w:pPr>
            <w:pStyle w:val="ListParagraph"/>
            <w:numPr>
              <w:numId w:val="7"/>
            </w:numPr>
            <w:tabs>
              <w:tab w:val="left" w:pos="1340"/>
            </w:tabs>
            <w:ind w:hanging="360"/>
          </w:pPr>
        </w:pPrChange>
      </w:pPr>
      <w:ins w:id="1165" w:author="Brown, Evan" w:date="2013-10-17T22:00:00Z">
        <w:r>
          <w:rPr>
            <w:rFonts w:ascii="Consolas" w:hAnsi="Consolas"/>
            <w:b/>
          </w:rPr>
          <w:t xml:space="preserve"> </w:t>
        </w:r>
      </w:ins>
    </w:p>
    <w:p w14:paraId="7FAEE3ED" w14:textId="75D61531" w:rsidR="00890E8F" w:rsidRDefault="006E6BF8" w:rsidP="00890E8F">
      <w:pPr>
        <w:rPr>
          <w:ins w:id="1166" w:author="Brown, Evan" w:date="2013-10-17T22:02:00Z"/>
        </w:rPr>
      </w:pPr>
      <w:proofErr w:type="spellStart"/>
      <w:proofErr w:type="gramStart"/>
      <w:ins w:id="1167" w:author="Brown, Evan" w:date="2013-10-17T21:30:00Z">
        <w:r w:rsidRPr="006E6BF8">
          <w:rPr>
            <w:rFonts w:ascii="Consolas" w:hAnsi="Consolas"/>
            <w:b/>
            <w:rPrChange w:id="1168" w:author="Brown, Evan" w:date="2013-10-17T21:31:00Z">
              <w:rPr/>
            </w:rPrChange>
          </w:rPr>
          <w:t>com.amediamanager.dao</w:t>
        </w:r>
      </w:ins>
      <w:proofErr w:type="spellEnd"/>
      <w:ins w:id="1169" w:author="Brown, Evan" w:date="2013-10-17T22:03:00Z">
        <w:r w:rsidR="00890E8F">
          <w:rPr>
            <w:rFonts w:ascii="Consolas" w:hAnsi="Consolas"/>
            <w:b/>
          </w:rPr>
          <w:t xml:space="preserve"> </w:t>
        </w:r>
      </w:ins>
      <w:ins w:id="1170" w:author="Brown, Evan" w:date="2013-10-17T22:02:00Z">
        <w:r w:rsidR="00890E8F">
          <w:t>– Data Access Objects that handle storing data in various providers.</w:t>
        </w:r>
        <w:proofErr w:type="gramEnd"/>
        <w:r w:rsidR="00890E8F">
          <w:t xml:space="preserve">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171" w:author="Brown, Evan" w:date="2013-10-17T21:30:00Z"/>
          <w:rFonts w:ascii="Consolas" w:hAnsi="Consolas"/>
          <w:b/>
          <w:rPrChange w:id="1172" w:author="Brown, Evan" w:date="2013-10-17T21:31:00Z">
            <w:rPr>
              <w:ins w:id="1173" w:author="Brown, Evan" w:date="2013-10-17T21:30:00Z"/>
            </w:rPr>
          </w:rPrChange>
        </w:rPr>
        <w:pPrChange w:id="1174"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75" w:author="Brown, Evan" w:date="2013-10-17T22:03:00Z"/>
        </w:rPr>
      </w:pPr>
      <w:proofErr w:type="spellStart"/>
      <w:ins w:id="1176" w:author="Brown, Evan" w:date="2013-10-17T21:30:00Z">
        <w:r w:rsidRPr="006E6BF8">
          <w:rPr>
            <w:rFonts w:ascii="Consolas" w:hAnsi="Consolas"/>
            <w:b/>
            <w:rPrChange w:id="1177" w:author="Brown, Evan" w:date="2013-10-17T21:31:00Z">
              <w:rPr/>
            </w:rPrChange>
          </w:rPr>
          <w:t>com.amediamanager.dao.challenge</w:t>
        </w:r>
      </w:ins>
      <w:proofErr w:type="spellEnd"/>
      <w:ins w:id="1178"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79" w:author="Brown, Evan" w:date="2013-10-17T21:30:00Z"/>
          <w:rFonts w:ascii="Consolas" w:hAnsi="Consolas"/>
          <w:b/>
          <w:rPrChange w:id="1180" w:author="Brown, Evan" w:date="2013-10-17T21:31:00Z">
            <w:rPr>
              <w:ins w:id="1181" w:author="Brown, Evan" w:date="2013-10-17T21:30:00Z"/>
            </w:rPr>
          </w:rPrChange>
        </w:rPr>
      </w:pPr>
    </w:p>
    <w:p w14:paraId="3975ACC5" w14:textId="4438C25F" w:rsidR="00890E8F" w:rsidRDefault="006E6BF8" w:rsidP="00890E8F">
      <w:pPr>
        <w:rPr>
          <w:ins w:id="1182" w:author="Brown, Evan" w:date="2013-10-17T22:03:00Z"/>
        </w:rPr>
      </w:pPr>
      <w:proofErr w:type="spellStart"/>
      <w:ins w:id="1183" w:author="Brown, Evan" w:date="2013-10-17T21:30:00Z">
        <w:r w:rsidRPr="006E6BF8">
          <w:rPr>
            <w:rFonts w:ascii="Consolas" w:hAnsi="Consolas"/>
            <w:b/>
            <w:rPrChange w:id="1184" w:author="Brown, Evan" w:date="2013-10-17T21:31:00Z">
              <w:rPr/>
            </w:rPrChange>
          </w:rPr>
          <w:t>com.amediamanager.domain</w:t>
        </w:r>
      </w:ins>
      <w:proofErr w:type="spellEnd"/>
      <w:ins w:id="1185"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86" w:author="Brown, Evan" w:date="2013-10-17T21:30:00Z"/>
          <w:rFonts w:ascii="Consolas" w:hAnsi="Consolas"/>
          <w:b/>
          <w:rPrChange w:id="1187" w:author="Brown, Evan" w:date="2013-10-17T21:31:00Z">
            <w:rPr>
              <w:ins w:id="1188" w:author="Brown, Evan" w:date="2013-10-17T21:30:00Z"/>
            </w:rPr>
          </w:rPrChange>
        </w:rPr>
      </w:pPr>
    </w:p>
    <w:p w14:paraId="4F7F7AC2" w14:textId="6506780F" w:rsidR="00890E8F" w:rsidRDefault="006E6BF8" w:rsidP="00890E8F">
      <w:pPr>
        <w:rPr>
          <w:ins w:id="1189" w:author="Brown, Evan" w:date="2013-10-17T22:03:00Z"/>
        </w:rPr>
      </w:pPr>
      <w:proofErr w:type="spellStart"/>
      <w:ins w:id="1190" w:author="Brown, Evan" w:date="2013-10-17T21:30:00Z">
        <w:r w:rsidRPr="006E6BF8">
          <w:rPr>
            <w:rFonts w:ascii="Consolas" w:hAnsi="Consolas"/>
            <w:b/>
            <w:rPrChange w:id="1191" w:author="Brown, Evan" w:date="2013-10-17T21:31:00Z">
              <w:rPr/>
            </w:rPrChange>
          </w:rPr>
          <w:t>com.amediamanager.exceptions</w:t>
        </w:r>
      </w:ins>
      <w:proofErr w:type="spellEnd"/>
      <w:ins w:id="1192" w:author="Brown, Evan" w:date="2013-10-17T22:03:00Z">
        <w:r w:rsidR="00890E8F">
          <w:t>– Exactly what it sounds like</w:t>
        </w:r>
      </w:ins>
    </w:p>
    <w:p w14:paraId="25F752AE" w14:textId="77777777" w:rsidR="00094D7C" w:rsidRDefault="00094D7C" w:rsidP="006E6BF8">
      <w:pPr>
        <w:rPr>
          <w:ins w:id="1193" w:author="Brown, Evan" w:date="2013-10-26T15:16:00Z"/>
          <w:rFonts w:ascii="Consolas" w:hAnsi="Consolas"/>
          <w:b/>
        </w:rPr>
      </w:pPr>
    </w:p>
    <w:p w14:paraId="5DF46018" w14:textId="7529BCE2" w:rsidR="006E6BF8" w:rsidRPr="00094D7C" w:rsidRDefault="00094D7C" w:rsidP="006E6BF8">
      <w:pPr>
        <w:rPr>
          <w:ins w:id="1194" w:author="Brown, Evan" w:date="2013-10-26T15:16:00Z"/>
          <w:rPrChange w:id="1195" w:author="Brown, Evan" w:date="2013-10-26T15:16:00Z">
            <w:rPr>
              <w:ins w:id="1196" w:author="Brown, Evan" w:date="2013-10-26T15:16:00Z"/>
              <w:rFonts w:ascii="Consolas" w:hAnsi="Consolas"/>
              <w:b/>
            </w:rPr>
          </w:rPrChange>
        </w:rPr>
      </w:pPr>
      <w:proofErr w:type="spellStart"/>
      <w:ins w:id="1197" w:author="Brown, Evan" w:date="2013-10-26T15:16:00Z">
        <w:r w:rsidRPr="00E242CF">
          <w:rPr>
            <w:rFonts w:ascii="Consolas" w:hAnsi="Consolas"/>
            <w:b/>
          </w:rPr>
          <w:t>com.amediamanager.</w:t>
        </w:r>
        <w:r>
          <w:rPr>
            <w:rFonts w:ascii="Consolas" w:hAnsi="Consolas"/>
            <w:b/>
          </w:rPr>
          <w:t>scheduled</w:t>
        </w:r>
        <w:proofErr w:type="spellEnd"/>
        <w:r>
          <w:rPr>
            <w:rFonts w:ascii="Consolas" w:hAnsi="Consolas"/>
            <w:b/>
          </w:rPr>
          <w:t xml:space="preserve"> </w:t>
        </w:r>
        <w:r>
          <w:t xml:space="preserve">– Classes with methods that need to run periodically (usually via </w:t>
        </w:r>
        <w:proofErr w:type="gramStart"/>
        <w:r>
          <w:t>Spring’s</w:t>
        </w:r>
        <w:proofErr w:type="gramEnd"/>
        <w:r>
          <w:t xml:space="preserve"> @Scheduled annotation)</w:t>
        </w:r>
      </w:ins>
    </w:p>
    <w:p w14:paraId="523B6361" w14:textId="77777777" w:rsidR="00094D7C" w:rsidRDefault="00094D7C" w:rsidP="006E6BF8">
      <w:pPr>
        <w:rPr>
          <w:ins w:id="1198" w:author="Brown, Evan" w:date="2013-10-26T15:16:00Z"/>
          <w:rFonts w:ascii="Consolas" w:hAnsi="Consolas"/>
          <w:b/>
        </w:rPr>
      </w:pPr>
    </w:p>
    <w:p w14:paraId="3E664536" w14:textId="5C0E391D" w:rsidR="00094D7C" w:rsidRPr="00E242CF" w:rsidRDefault="00094D7C" w:rsidP="00094D7C">
      <w:pPr>
        <w:rPr>
          <w:ins w:id="1199" w:author="Brown, Evan" w:date="2013-10-26T15:16:00Z"/>
        </w:rPr>
      </w:pPr>
      <w:proofErr w:type="spellStart"/>
      <w:ins w:id="1200" w:author="Brown, Evan" w:date="2013-10-26T15:16:00Z">
        <w:r w:rsidRPr="00E242CF">
          <w:rPr>
            <w:rFonts w:ascii="Consolas" w:hAnsi="Consolas"/>
            <w:b/>
          </w:rPr>
          <w:t>com.amediamanager.</w:t>
        </w:r>
        <w:r>
          <w:rPr>
            <w:rFonts w:ascii="Consolas" w:hAnsi="Consolas"/>
            <w:b/>
          </w:rPr>
          <w:t>scheduled</w:t>
        </w:r>
        <w:proofErr w:type="spellEnd"/>
        <w:r>
          <w:rPr>
            <w:rFonts w:ascii="Consolas" w:hAnsi="Consolas"/>
            <w:b/>
          </w:rPr>
          <w:t xml:space="preserve"> </w:t>
        </w:r>
        <w:r>
          <w:t xml:space="preserve">– Coding challenges for </w:t>
        </w:r>
      </w:ins>
      <w:ins w:id="1201" w:author="Brown, Evan" w:date="2013-10-26T15:17:00Z">
        <w:r>
          <w:t>scheduled tasks</w:t>
        </w:r>
      </w:ins>
    </w:p>
    <w:p w14:paraId="7E370B99" w14:textId="77777777" w:rsidR="00094D7C" w:rsidRPr="006E6BF8" w:rsidRDefault="00094D7C" w:rsidP="006E6BF8">
      <w:pPr>
        <w:rPr>
          <w:ins w:id="1202" w:author="Brown, Evan" w:date="2013-10-17T21:30:00Z"/>
          <w:rFonts w:ascii="Consolas" w:hAnsi="Consolas"/>
          <w:b/>
          <w:rPrChange w:id="1203" w:author="Brown, Evan" w:date="2013-10-17T21:31:00Z">
            <w:rPr>
              <w:ins w:id="1204" w:author="Brown, Evan" w:date="2013-10-17T21:30:00Z"/>
            </w:rPr>
          </w:rPrChange>
        </w:rPr>
      </w:pPr>
    </w:p>
    <w:p w14:paraId="7DBFF046" w14:textId="55AA9A7F" w:rsidR="00890E8F" w:rsidRDefault="006E6BF8" w:rsidP="00890E8F">
      <w:pPr>
        <w:rPr>
          <w:ins w:id="1205" w:author="Brown, Evan" w:date="2013-10-17T22:03:00Z"/>
        </w:rPr>
      </w:pPr>
      <w:proofErr w:type="spellStart"/>
      <w:ins w:id="1206" w:author="Brown, Evan" w:date="2013-10-17T21:30:00Z">
        <w:r w:rsidRPr="006E6BF8">
          <w:rPr>
            <w:rFonts w:ascii="Consolas" w:hAnsi="Consolas"/>
            <w:b/>
            <w:rPrChange w:id="1207" w:author="Brown, Evan" w:date="2013-10-17T21:31:00Z">
              <w:rPr/>
            </w:rPrChange>
          </w:rPr>
          <w:t>com.amediamanager.</w:t>
        </w:r>
      </w:ins>
      <w:ins w:id="1208" w:author="Brown, Evan" w:date="2013-10-17T21:31:00Z">
        <w:r w:rsidRPr="006E6BF8">
          <w:rPr>
            <w:rFonts w:ascii="Consolas" w:hAnsi="Consolas"/>
            <w:b/>
            <w:rPrChange w:id="1209" w:author="Brown, Evan" w:date="2013-10-17T21:31:00Z">
              <w:rPr/>
            </w:rPrChange>
          </w:rPr>
          <w:t>service</w:t>
        </w:r>
      </w:ins>
      <w:proofErr w:type="spellEnd"/>
      <w:ins w:id="1210" w:author="Brown, Evan" w:date="2013-10-17T22:04:00Z">
        <w:r w:rsidR="00890E8F">
          <w:rPr>
            <w:rFonts w:ascii="Consolas" w:hAnsi="Consolas"/>
            <w:b/>
          </w:rPr>
          <w:t xml:space="preserve"> </w:t>
        </w:r>
      </w:ins>
      <w:ins w:id="1211" w:author="Brown, Evan" w:date="2013-10-17T22:03:00Z">
        <w:r w:rsidR="00890E8F">
          <w:t xml:space="preserve">– Classes </w:t>
        </w:r>
      </w:ins>
      <w:ins w:id="1212" w:author="Brown, Evan" w:date="2013-10-17T22:04:00Z">
        <w:r w:rsidR="00691758">
          <w:t>that implement business logic and broker communication with Data Access Objects</w:t>
        </w:r>
      </w:ins>
      <w:ins w:id="1213"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214" w:author="Brown, Evan" w:date="2013-10-17T21:30:00Z"/>
          <w:rFonts w:ascii="Consolas" w:hAnsi="Consolas"/>
          <w:b/>
          <w:rPrChange w:id="1215" w:author="Brown, Evan" w:date="2013-10-17T21:31:00Z">
            <w:rPr>
              <w:ins w:id="1216" w:author="Brown, Evan" w:date="2013-10-17T21:30:00Z"/>
            </w:rPr>
          </w:rPrChange>
        </w:rPr>
      </w:pPr>
    </w:p>
    <w:p w14:paraId="72636D09" w14:textId="3592A401" w:rsidR="00691758" w:rsidRDefault="006E6BF8" w:rsidP="00691758">
      <w:pPr>
        <w:rPr>
          <w:ins w:id="1217" w:author="Brown, Evan" w:date="2013-10-17T22:05:00Z"/>
        </w:rPr>
      </w:pPr>
      <w:proofErr w:type="spellStart"/>
      <w:ins w:id="1218" w:author="Brown, Evan" w:date="2013-10-17T21:31:00Z">
        <w:r w:rsidRPr="006E6BF8">
          <w:rPr>
            <w:rFonts w:ascii="Consolas" w:hAnsi="Consolas"/>
            <w:b/>
            <w:rPrChange w:id="1219" w:author="Brown, Evan" w:date="2013-10-17T21:31:00Z">
              <w:rPr/>
            </w:rPrChange>
          </w:rPr>
          <w:t>com.amediamanager.service.challenge</w:t>
        </w:r>
      </w:ins>
      <w:proofErr w:type="spellEnd"/>
      <w:ins w:id="1220"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221" w:author="Brown, Evan" w:date="2013-10-17T21:31:00Z"/>
          <w:rFonts w:ascii="Consolas" w:hAnsi="Consolas"/>
          <w:b/>
          <w:rPrChange w:id="1222" w:author="Brown, Evan" w:date="2013-10-17T21:31:00Z">
            <w:rPr>
              <w:ins w:id="1223" w:author="Brown, Evan" w:date="2013-10-17T21:31:00Z"/>
            </w:rPr>
          </w:rPrChange>
        </w:rPr>
      </w:pPr>
    </w:p>
    <w:p w14:paraId="0CF5D5B4" w14:textId="15839B48" w:rsidR="00691758" w:rsidRDefault="006E6BF8" w:rsidP="00691758">
      <w:pPr>
        <w:rPr>
          <w:ins w:id="1224" w:author="Brown, Evan" w:date="2013-10-17T22:05:00Z"/>
        </w:rPr>
      </w:pPr>
      <w:proofErr w:type="spellStart"/>
      <w:proofErr w:type="gramStart"/>
      <w:ins w:id="1225" w:author="Brown, Evan" w:date="2013-10-17T21:31:00Z">
        <w:r w:rsidRPr="006E6BF8">
          <w:rPr>
            <w:rFonts w:ascii="Consolas" w:hAnsi="Consolas"/>
            <w:b/>
            <w:rPrChange w:id="1226" w:author="Brown, Evan" w:date="2013-10-17T21:31:00Z">
              <w:rPr/>
            </w:rPrChange>
          </w:rPr>
          <w:t>com.amediamanager.service.springconfig</w:t>
        </w:r>
      </w:ins>
      <w:proofErr w:type="spellEnd"/>
      <w:proofErr w:type="gramEnd"/>
      <w:ins w:id="1227"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28" w:author="Brown, Evan" w:date="2013-10-17T21:31:00Z"/>
          <w:rFonts w:ascii="Consolas" w:hAnsi="Consolas"/>
          <w:b/>
          <w:rPrChange w:id="1229" w:author="Brown, Evan" w:date="2013-10-17T21:31:00Z">
            <w:rPr>
              <w:ins w:id="1230" w:author="Brown, Evan" w:date="2013-10-17T21:31:00Z"/>
            </w:rPr>
          </w:rPrChange>
        </w:rPr>
      </w:pPr>
    </w:p>
    <w:p w14:paraId="0215891B" w14:textId="20C022E1" w:rsidR="00691758" w:rsidRDefault="006E6BF8" w:rsidP="00691758">
      <w:pPr>
        <w:rPr>
          <w:ins w:id="1231" w:author="Brown, Evan" w:date="2013-10-17T22:06:00Z"/>
        </w:rPr>
      </w:pPr>
      <w:proofErr w:type="spellStart"/>
      <w:ins w:id="1232" w:author="Brown, Evan" w:date="2013-10-17T21:31:00Z">
        <w:r w:rsidRPr="006E6BF8">
          <w:rPr>
            <w:rFonts w:ascii="Consolas" w:hAnsi="Consolas"/>
            <w:b/>
            <w:rPrChange w:id="1233" w:author="Brown, Evan" w:date="2013-10-17T21:31:00Z">
              <w:rPr/>
            </w:rPrChange>
          </w:rPr>
          <w:t>com.amediamanager.util</w:t>
        </w:r>
      </w:ins>
      <w:proofErr w:type="spellEnd"/>
      <w:ins w:id="1234"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w:t>
        </w:r>
        <w:proofErr w:type="gramStart"/>
        <w:r w:rsidR="00691758">
          <w:t>a</w:t>
        </w:r>
        <w:proofErr w:type="gramEnd"/>
        <w:r w:rsidR="00691758">
          <w:t xml:space="preserve">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235" w:author="Brown, Evan" w:date="2013-10-17T22:12:00Z"/>
        </w:rPr>
      </w:pPr>
      <w:bookmarkStart w:id="1236" w:name="_Toc245384343"/>
      <w:ins w:id="1237" w:author="Brown, Evan" w:date="2013-10-17T22:12:00Z">
        <w:r>
          <w:t>Templates and Static Assets</w:t>
        </w:r>
        <w:bookmarkEnd w:id="1236"/>
      </w:ins>
    </w:p>
    <w:p w14:paraId="27416BDD" w14:textId="0A7DED49" w:rsidR="006E6BF8" w:rsidRDefault="00A7084C" w:rsidP="00A7084C">
      <w:pPr>
        <w:rPr>
          <w:ins w:id="1238" w:author="Brown, Evan" w:date="2013-10-17T22:13:00Z"/>
        </w:rPr>
      </w:pPr>
      <w:proofErr w:type="spellStart"/>
      <w:ins w:id="1239"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240" w:author="Brown, Evan" w:date="2013-10-17T22:13:00Z"/>
        </w:rPr>
      </w:pPr>
    </w:p>
    <w:p w14:paraId="1C04CCE2" w14:textId="0EAA0049" w:rsidR="00A7084C" w:rsidRPr="006E6BF8" w:rsidRDefault="00D15FD1" w:rsidP="00A7084C">
      <w:pPr>
        <w:rPr>
          <w:ins w:id="1241" w:author="Brown, Evan" w:date="2013-10-17T21:31:00Z"/>
          <w:rFonts w:ascii="Consolas" w:hAnsi="Consolas"/>
          <w:b/>
          <w:rPrChange w:id="1242" w:author="Brown, Evan" w:date="2013-10-17T21:31:00Z">
            <w:rPr>
              <w:ins w:id="1243" w:author="Brown, Evan" w:date="2013-10-17T21:31:00Z"/>
            </w:rPr>
          </w:rPrChange>
        </w:rPr>
      </w:pPr>
      <w:ins w:id="1244" w:author="Brown, Evan" w:date="2013-10-17T22:14:00Z">
        <w:r>
          <w:rPr>
            <w:rFonts w:ascii="Consolas" w:hAnsi="Consolas"/>
            <w:b/>
            <w:noProof/>
            <w:rPrChange w:id="1245">
              <w:rPr>
                <w:noProof/>
              </w:rPr>
            </w:rPrChange>
          </w:rPr>
          <w:lastRenderedPageBreak/>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46" w:author="Brown, Evan" w:date="2013-10-17T22:14:00Z"/>
        </w:rPr>
      </w:pPr>
    </w:p>
    <w:p w14:paraId="1E71BCF8" w14:textId="79214AF6" w:rsidR="00D15FD1" w:rsidRDefault="00D15FD1" w:rsidP="006E6BF8">
      <w:pPr>
        <w:rPr>
          <w:ins w:id="1247" w:author="Brown, Evan" w:date="2013-10-17T22:15:00Z"/>
        </w:rPr>
      </w:pPr>
      <w:proofErr w:type="spellStart"/>
      <w:ins w:id="1248"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249" w:author="Brown, Evan" w:date="2013-10-17T22:15:00Z">
        <w:r>
          <w:t>templates:</w:t>
        </w:r>
        <w:r>
          <w:br/>
        </w:r>
      </w:ins>
    </w:p>
    <w:p w14:paraId="592460CD" w14:textId="3553B900" w:rsidR="001B6B2D" w:rsidRDefault="00D15FD1">
      <w:pPr>
        <w:rPr>
          <w:ins w:id="1250" w:author="Brown, Evan" w:date="2013-10-17T22:20:00Z"/>
        </w:rPr>
      </w:pPr>
      <w:ins w:id="1251"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52" w:author="Brown, Evan" w:date="2013-10-17T22:20:00Z"/>
        </w:rPr>
      </w:pPr>
      <w:ins w:id="1253" w:author="Brown, Evan" w:date="2013-10-17T22:20:00Z">
        <w:r>
          <w:br w:type="page"/>
        </w:r>
      </w:ins>
    </w:p>
    <w:p w14:paraId="783F2129" w14:textId="4B4724F7" w:rsidR="008C4465" w:rsidRDefault="008C4465" w:rsidP="008C4465">
      <w:pPr>
        <w:pStyle w:val="Title"/>
        <w:rPr>
          <w:ins w:id="1254" w:author="Brown, Evan" w:date="2013-10-26T11:51:00Z"/>
        </w:rPr>
      </w:pPr>
      <w:ins w:id="1255" w:author="Brown, Evan" w:date="2013-10-26T11:51:00Z">
        <w:r>
          <w:lastRenderedPageBreak/>
          <w:t xml:space="preserve">Challenge: Get App </w:t>
        </w:r>
        <w:proofErr w:type="spellStart"/>
        <w:r>
          <w:t>Config</w:t>
        </w:r>
        <w:proofErr w:type="spellEnd"/>
        <w:r>
          <w:t xml:space="preserve"> From S3</w:t>
        </w:r>
      </w:ins>
    </w:p>
    <w:p w14:paraId="49476256" w14:textId="12A67DF2" w:rsidR="008C4465" w:rsidRDefault="008C4465">
      <w:pPr>
        <w:pStyle w:val="Heading1"/>
        <w:rPr>
          <w:ins w:id="1256" w:author="Brown, Evan" w:date="2013-10-26T12:01:00Z"/>
        </w:rPr>
        <w:pPrChange w:id="1257" w:author="Brown, Evan" w:date="2013-10-26T11:55:00Z">
          <w:pPr/>
        </w:pPrChange>
      </w:pPr>
      <w:bookmarkStart w:id="1258" w:name="_Toc245384344"/>
      <w:ins w:id="1259" w:author="Brown, Evan" w:date="2013-10-26T11:51:00Z">
        <w:r>
          <w:t xml:space="preserve">Challenge: Get App </w:t>
        </w:r>
        <w:proofErr w:type="spellStart"/>
        <w:r>
          <w:t>Config</w:t>
        </w:r>
        <w:proofErr w:type="spellEnd"/>
        <w:r>
          <w:t xml:space="preserve"> From S3</w:t>
        </w:r>
      </w:ins>
      <w:bookmarkEnd w:id="1258"/>
    </w:p>
    <w:p w14:paraId="1D342138" w14:textId="793364B9" w:rsidR="008C4465" w:rsidRPr="008C4465" w:rsidRDefault="008C4465">
      <w:pPr>
        <w:rPr>
          <w:ins w:id="1260" w:author="Brown, Evan" w:date="2013-10-26T11:55:00Z"/>
        </w:rPr>
      </w:pPr>
      <w:ins w:id="1261" w:author="Brown, Evan" w:date="2013-10-26T11:55:00Z">
        <w:r>
          <w:t xml:space="preserve">There </w:t>
        </w:r>
      </w:ins>
      <w:ins w:id="1262" w:author="Brown, Evan" w:date="2013-10-28T21:52:00Z">
        <w:r w:rsidR="00C66C63">
          <w:t xml:space="preserve">are </w:t>
        </w:r>
      </w:ins>
      <w:ins w:id="1263" w:author="Brown, Evan" w:date="2013-10-26T11:55:00Z">
        <w:r>
          <w:t xml:space="preserve">good reasons to store your application’s configuration in S3: it’s durable, </w:t>
        </w:r>
      </w:ins>
      <w:ins w:id="1264" w:author="Brown, Evan" w:date="2013-11-08T17:36:00Z">
        <w:r w:rsidR="003C505B">
          <w:t xml:space="preserve">highly available, </w:t>
        </w:r>
      </w:ins>
      <w:ins w:id="1265" w:author="Brown, Evan" w:date="2013-10-26T11:55:00Z">
        <w:r>
          <w:t>centralized, and allows you to easily apply the same configuration to an arbitrarily large number of application servers.</w:t>
        </w:r>
      </w:ins>
      <w:ins w:id="1266" w:author="Brown, Evan" w:date="2013-10-26T11:57:00Z">
        <w:r>
          <w:t xml:space="preserve"> In this challenge, you are charged with using the S3 API to retrieve a </w:t>
        </w:r>
      </w:ins>
      <w:ins w:id="1267" w:author="Brown, Evan" w:date="2013-10-26T11:58:00Z">
        <w:r>
          <w:t>key=</w:t>
        </w:r>
        <w:proofErr w:type="spellStart"/>
        <w:r>
          <w:t>val</w:t>
        </w:r>
        <w:proofErr w:type="spellEnd"/>
        <w:r>
          <w:t xml:space="preserve"> </w:t>
        </w:r>
        <w:proofErr w:type="spellStart"/>
        <w:r>
          <w:t>config</w:t>
        </w:r>
      </w:ins>
      <w:proofErr w:type="spellEnd"/>
      <w:ins w:id="1268" w:author="Brown, Evan" w:date="2013-10-26T11:57:00Z">
        <w:r>
          <w:t xml:space="preserve"> file from a bucket </w:t>
        </w:r>
      </w:ins>
      <w:ins w:id="1269"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70" w:author="Brown, Evan" w:date="2013-10-26T11:53:00Z"/>
        </w:rPr>
        <w:pPrChange w:id="1271" w:author="Brown, Evan" w:date="2013-10-26T12:01:00Z">
          <w:pPr/>
        </w:pPrChange>
      </w:pPr>
      <w:bookmarkStart w:id="1272" w:name="_Toc245384345"/>
      <w:ins w:id="1273" w:author="Brown, Evan" w:date="2013-10-26T11:55:00Z">
        <w:r>
          <w:t xml:space="preserve">How Did </w:t>
        </w:r>
        <w:proofErr w:type="spellStart"/>
        <w:r>
          <w:t>Config</w:t>
        </w:r>
        <w:proofErr w:type="spellEnd"/>
        <w:r>
          <w:t xml:space="preserve"> Get to S3</w:t>
        </w:r>
      </w:ins>
      <w:ins w:id="1274" w:author="Brown, Evan" w:date="2013-10-26T11:56:00Z">
        <w:r>
          <w:t>, Anyways</w:t>
        </w:r>
      </w:ins>
      <w:ins w:id="1275" w:author="Brown, Evan" w:date="2013-10-26T11:55:00Z">
        <w:r>
          <w:t>?</w:t>
        </w:r>
      </w:ins>
      <w:bookmarkEnd w:id="1272"/>
    </w:p>
    <w:p w14:paraId="669B0193" w14:textId="24A0527E" w:rsidR="008C4465" w:rsidRDefault="008C4465">
      <w:pPr>
        <w:rPr>
          <w:ins w:id="1276" w:author="Brown, Evan" w:date="2013-10-26T11:57:00Z"/>
        </w:rPr>
      </w:pPr>
      <w:ins w:id="1277" w:author="Brown, Evan" w:date="2013-10-26T11:53:00Z">
        <w:r>
          <w:t xml:space="preserve">When you started this lab, we used a CloudFormation template to create all of your application’s dependencies: an </w:t>
        </w:r>
      </w:ins>
      <w:ins w:id="1278" w:author="Brown, Evan" w:date="2013-10-26T11:54:00Z">
        <w:r>
          <w:t xml:space="preserve">empty S3 bucket, an RDS database, a DynamoDB table, and a few other things. CloudFormation then provided the values of those new resources to </w:t>
        </w:r>
      </w:ins>
      <w:ins w:id="1279" w:author="Brown, Evan" w:date="2013-10-26T11:56:00Z">
        <w:r>
          <w:t>the EC2 instances in your Elastic Beanstalk</w:t>
        </w:r>
      </w:ins>
      <w:ins w:id="1280" w:author="Brown, Evan" w:date="2013-10-26T11:54:00Z">
        <w:r>
          <w:t xml:space="preserve"> application via environment variables with the </w:t>
        </w:r>
      </w:ins>
      <w:ins w:id="1281" w:author="Brown, Evan" w:date="2013-10-26T11:55:00Z">
        <w:r>
          <w:rPr>
            <w:i/>
          </w:rPr>
          <w:t xml:space="preserve">AMM_ </w:t>
        </w:r>
        <w:r>
          <w:t xml:space="preserve">prefix. </w:t>
        </w:r>
      </w:ins>
      <w:ins w:id="1282" w:author="Brown, Evan" w:date="2013-10-26T11:56:00Z">
        <w:r>
          <w:t>Your EC2 instance read those values when it booted and uploaded them to S3.</w:t>
        </w:r>
      </w:ins>
    </w:p>
    <w:p w14:paraId="447BBE7B" w14:textId="77777777" w:rsidR="008C4465" w:rsidRDefault="008C4465">
      <w:pPr>
        <w:rPr>
          <w:ins w:id="1283" w:author="Brown, Evan" w:date="2013-10-26T11:57:00Z"/>
        </w:rPr>
      </w:pPr>
    </w:p>
    <w:p w14:paraId="5A475D0F" w14:textId="5725C411" w:rsidR="008C4465" w:rsidRPr="008C4465" w:rsidRDefault="008C4465">
      <w:pPr>
        <w:rPr>
          <w:ins w:id="1284" w:author="Brown, Evan" w:date="2013-10-26T11:56:00Z"/>
        </w:rPr>
      </w:pPr>
      <w:ins w:id="1285"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pPr>
        <w:pStyle w:val="Heading2"/>
        <w:rPr>
          <w:ins w:id="1286" w:author="Brown, Evan" w:date="2013-10-26T12:04:00Z"/>
        </w:rPr>
      </w:pPr>
      <w:bookmarkStart w:id="1287" w:name="_Toc245384346"/>
      <w:ins w:id="1288" w:author="Brown, Evan" w:date="2013-10-26T12:01:00Z">
        <w:r>
          <w:t>The Challenge</w:t>
        </w:r>
      </w:ins>
      <w:bookmarkEnd w:id="1287"/>
    </w:p>
    <w:p w14:paraId="0C416365" w14:textId="4233B777" w:rsidR="004E21DC" w:rsidRDefault="00806638">
      <w:pPr>
        <w:rPr>
          <w:ins w:id="1289" w:author="Brown, Evan" w:date="2013-10-26T13:04:00Z"/>
          <w:rFonts w:ascii="Consolas" w:hAnsi="Consolas"/>
        </w:rPr>
        <w:pPrChange w:id="1290" w:author="Brown, Evan" w:date="2013-10-26T12:04:00Z">
          <w:pPr>
            <w:pStyle w:val="Heading2"/>
          </w:pPr>
        </w:pPrChange>
      </w:pPr>
      <w:ins w:id="1291" w:author="Brown, Evan" w:date="2013-10-26T12:07:00Z">
        <w:r>
          <w:t>I</w:t>
        </w:r>
      </w:ins>
      <w:ins w:id="1292" w:author="Brown, Evan" w:date="2013-10-26T12:05:00Z">
        <w:r w:rsidR="000D3C66">
          <w:t xml:space="preserve">mplement the </w:t>
        </w:r>
        <w:proofErr w:type="spellStart"/>
        <w:proofErr w:type="gramStart"/>
        <w:r w:rsidR="000D3C66" w:rsidRPr="00806638">
          <w:rPr>
            <w:rFonts w:ascii="Consolas" w:hAnsi="Consolas"/>
            <w:b/>
            <w:rPrChange w:id="1293" w:author="Brown, Evan" w:date="2013-10-26T12:07:00Z">
              <w:rPr>
                <w:b w:val="0"/>
                <w:bCs w:val="0"/>
              </w:rPr>
            </w:rPrChange>
          </w:rPr>
          <w:t>loadProperties</w:t>
        </w:r>
        <w:proofErr w:type="spellEnd"/>
        <w:r w:rsidR="000D3C66" w:rsidRPr="00806638">
          <w:rPr>
            <w:rFonts w:ascii="Consolas" w:hAnsi="Consolas"/>
            <w:b/>
            <w:rPrChange w:id="1294" w:author="Brown, Evan" w:date="2013-10-26T12:07:00Z">
              <w:rPr>
                <w:b w:val="0"/>
                <w:bCs w:val="0"/>
              </w:rPr>
            </w:rPrChange>
          </w:rPr>
          <w:t>(</w:t>
        </w:r>
        <w:proofErr w:type="gramEnd"/>
        <w:r w:rsidR="000D3C66" w:rsidRPr="00806638">
          <w:rPr>
            <w:rFonts w:ascii="Consolas" w:hAnsi="Consolas"/>
            <w:b/>
            <w:rPrChange w:id="1295" w:author="Brown, Evan" w:date="2013-10-26T12:07:00Z">
              <w:rPr>
                <w:b w:val="0"/>
                <w:bCs w:val="0"/>
              </w:rPr>
            </w:rPrChange>
          </w:rPr>
          <w:t>)</w:t>
        </w:r>
        <w:r w:rsidR="000D3C66">
          <w:rPr>
            <w:b/>
          </w:rPr>
          <w:t xml:space="preserve"> </w:t>
        </w:r>
        <w:r w:rsidR="000D3C66" w:rsidRPr="00611570">
          <w:t xml:space="preserve">method of </w:t>
        </w:r>
      </w:ins>
      <w:ins w:id="1296" w:author="Brown, Evan" w:date="2013-10-26T12:03:00Z">
        <w:r w:rsidR="00A0027C" w:rsidRPr="00806638">
          <w:rPr>
            <w:rFonts w:ascii="Consolas" w:hAnsi="Consolas"/>
            <w:b/>
            <w:rPrChange w:id="1297" w:author="Brown, Evan" w:date="2013-10-26T12:07:00Z">
              <w:rPr>
                <w:b w:val="0"/>
                <w:bCs w:val="0"/>
              </w:rPr>
            </w:rPrChange>
          </w:rPr>
          <w:t>com.amediamanager.config.challenge</w:t>
        </w:r>
      </w:ins>
      <w:ins w:id="1298" w:author="Brown, Evan" w:date="2013-10-26T12:04:00Z">
        <w:r w:rsidR="00A0027C" w:rsidRPr="00806638">
          <w:rPr>
            <w:rFonts w:ascii="Consolas" w:hAnsi="Consolas"/>
            <w:b/>
            <w:rPrChange w:id="1299" w:author="Brown, Evan" w:date="2013-10-26T12:07:00Z">
              <w:rPr>
                <w:b w:val="0"/>
                <w:bCs w:val="0"/>
              </w:rPr>
            </w:rPrChange>
          </w:rPr>
          <w:t>.S3ConfigurationProvider</w:t>
        </w:r>
      </w:ins>
      <w:ins w:id="1300" w:author="Brown, Evan" w:date="2013-11-08T17:40:00Z">
        <w:r w:rsidR="00F645A5">
          <w:t>. Create a new AmazonS3Client (which does not require a region to be specified).</w:t>
        </w:r>
      </w:ins>
    </w:p>
    <w:p w14:paraId="57D7C280" w14:textId="6CA1B0BE" w:rsidR="004E21DC" w:rsidRDefault="004E21DC">
      <w:pPr>
        <w:pStyle w:val="Heading3"/>
        <w:rPr>
          <w:ins w:id="1301" w:author="Brown, Evan" w:date="2013-10-26T13:04:00Z"/>
        </w:rPr>
        <w:pPrChange w:id="1302" w:author="Brown, Evan" w:date="2013-10-28T14:16:00Z">
          <w:pPr>
            <w:pStyle w:val="Heading2"/>
          </w:pPr>
        </w:pPrChange>
      </w:pPr>
      <w:bookmarkStart w:id="1303" w:name="_Toc245384347"/>
      <w:ins w:id="1304" w:author="Brown, Evan" w:date="2013-10-26T13:06:00Z">
        <w:r>
          <w:t>Super Powers</w:t>
        </w:r>
      </w:ins>
      <w:bookmarkEnd w:id="1303"/>
    </w:p>
    <w:p w14:paraId="438EC992" w14:textId="597CBDAC" w:rsidR="004E21DC" w:rsidRPr="004E21DC" w:rsidRDefault="004E21DC">
      <w:pPr>
        <w:rPr>
          <w:ins w:id="1305" w:author="Brown, Evan" w:date="2013-10-26T13:05:00Z"/>
          <w:rFonts w:ascii="Consolas" w:hAnsi="Consolas"/>
          <w:rPrChange w:id="1306" w:author="Brown, Evan" w:date="2013-10-26T13:05:00Z">
            <w:rPr>
              <w:ins w:id="1307" w:author="Brown, Evan" w:date="2013-10-26T13:05:00Z"/>
            </w:rPr>
          </w:rPrChange>
        </w:rPr>
        <w:pPrChange w:id="1308" w:author="Brown, Evan" w:date="2013-10-26T12:04:00Z">
          <w:pPr>
            <w:pStyle w:val="Heading2"/>
          </w:pPr>
        </w:pPrChange>
      </w:pPr>
      <w:proofErr w:type="spellStart"/>
      <w:proofErr w:type="gramStart"/>
      <w:ins w:id="1309" w:author="Brown, Evan" w:date="2013-10-26T13:05:00Z">
        <w:r w:rsidRPr="004E21DC">
          <w:rPr>
            <w:rFonts w:ascii="Consolas" w:hAnsi="Consolas"/>
            <w:b/>
            <w:rPrChange w:id="1310" w:author="Brown, Evan" w:date="2013-10-26T13:05:00Z">
              <w:rPr>
                <w:b w:val="0"/>
                <w:bCs w:val="0"/>
              </w:rPr>
            </w:rPrChange>
          </w:rPr>
          <w:t>super.getBucket</w:t>
        </w:r>
        <w:proofErr w:type="spellEnd"/>
        <w:r w:rsidRPr="004E21DC">
          <w:rPr>
            <w:rFonts w:ascii="Consolas" w:hAnsi="Consolas"/>
            <w:b/>
            <w:rPrChange w:id="1311" w:author="Brown, Evan" w:date="2013-10-26T13:05:00Z">
              <w:rPr>
                <w:b w:val="0"/>
                <w:bCs w:val="0"/>
              </w:rPr>
            </w:rPrChange>
          </w:rPr>
          <w:t>()</w:t>
        </w:r>
        <w:proofErr w:type="gramEnd"/>
      </w:ins>
    </w:p>
    <w:p w14:paraId="5CC054A9" w14:textId="1101AAD6" w:rsidR="004E21DC" w:rsidRPr="004E21DC" w:rsidRDefault="004E21DC">
      <w:pPr>
        <w:rPr>
          <w:ins w:id="1312" w:author="Brown, Evan" w:date="2013-10-26T13:05:00Z"/>
          <w:rFonts w:ascii="Consolas" w:hAnsi="Consolas"/>
          <w:rPrChange w:id="1313" w:author="Brown, Evan" w:date="2013-10-26T13:05:00Z">
            <w:rPr>
              <w:ins w:id="1314" w:author="Brown, Evan" w:date="2013-10-26T13:05:00Z"/>
            </w:rPr>
          </w:rPrChange>
        </w:rPr>
        <w:pPrChange w:id="1315" w:author="Brown, Evan" w:date="2013-10-26T12:04:00Z">
          <w:pPr>
            <w:pStyle w:val="Heading2"/>
          </w:pPr>
        </w:pPrChange>
      </w:pPr>
      <w:proofErr w:type="spellStart"/>
      <w:proofErr w:type="gramStart"/>
      <w:ins w:id="1316" w:author="Brown, Evan" w:date="2013-10-26T13:05:00Z">
        <w:r w:rsidRPr="004E21DC">
          <w:rPr>
            <w:rFonts w:ascii="Consolas" w:hAnsi="Consolas"/>
            <w:b/>
            <w:rPrChange w:id="1317" w:author="Brown, Evan" w:date="2013-10-26T13:05:00Z">
              <w:rPr>
                <w:b w:val="0"/>
                <w:bCs w:val="0"/>
              </w:rPr>
            </w:rPrChange>
          </w:rPr>
          <w:t>super.getKey</w:t>
        </w:r>
        <w:proofErr w:type="spellEnd"/>
        <w:r w:rsidRPr="004E21DC">
          <w:rPr>
            <w:rFonts w:ascii="Consolas" w:hAnsi="Consolas"/>
            <w:b/>
            <w:rPrChange w:id="1318" w:author="Brown, Evan" w:date="2013-10-26T13:05:00Z">
              <w:rPr>
                <w:b w:val="0"/>
                <w:bCs w:val="0"/>
              </w:rPr>
            </w:rPrChange>
          </w:rPr>
          <w:t>()</w:t>
        </w:r>
        <w:proofErr w:type="gramEnd"/>
      </w:ins>
    </w:p>
    <w:p w14:paraId="21854701" w14:textId="0803936F" w:rsidR="004E21DC" w:rsidRPr="004E21DC" w:rsidRDefault="004E21DC">
      <w:pPr>
        <w:rPr>
          <w:ins w:id="1319" w:author="Brown, Evan" w:date="2013-10-26T12:07:00Z"/>
          <w:rFonts w:ascii="Consolas" w:hAnsi="Consolas"/>
          <w:b/>
          <w:rPrChange w:id="1320" w:author="Brown, Evan" w:date="2013-10-26T13:05:00Z">
            <w:rPr>
              <w:ins w:id="1321" w:author="Brown, Evan" w:date="2013-10-26T12:07:00Z"/>
              <w:rFonts w:ascii="Consolas" w:hAnsi="Consolas"/>
              <w:b w:val="0"/>
            </w:rPr>
          </w:rPrChange>
        </w:rPr>
        <w:pPrChange w:id="1322" w:author="Brown, Evan" w:date="2013-10-26T12:04:00Z">
          <w:pPr>
            <w:pStyle w:val="Heading2"/>
          </w:pPr>
        </w:pPrChange>
      </w:pPr>
      <w:proofErr w:type="spellStart"/>
      <w:proofErr w:type="gramStart"/>
      <w:ins w:id="1323" w:author="Brown, Evan" w:date="2013-10-26T13:05:00Z">
        <w:r w:rsidRPr="004E21DC">
          <w:rPr>
            <w:rFonts w:ascii="Consolas" w:hAnsi="Consolas"/>
            <w:b/>
            <w:rPrChange w:id="1324" w:author="Brown, Evan" w:date="2013-10-26T13:05:00Z">
              <w:rPr>
                <w:b w:val="0"/>
                <w:bCs w:val="0"/>
              </w:rPr>
            </w:rPrChange>
          </w:rPr>
          <w:t>super.setProperties</w:t>
        </w:r>
        <w:proofErr w:type="spellEnd"/>
        <w:r w:rsidRPr="004E21DC">
          <w:rPr>
            <w:rFonts w:ascii="Consolas" w:hAnsi="Consolas"/>
            <w:b/>
            <w:rPrChange w:id="1325" w:author="Brown, Evan" w:date="2013-10-26T13:05:00Z">
              <w:rPr>
                <w:b w:val="0"/>
                <w:bCs w:val="0"/>
              </w:rPr>
            </w:rPrChange>
          </w:rPr>
          <w:t>()</w:t>
        </w:r>
      </w:ins>
      <w:proofErr w:type="gramEnd"/>
    </w:p>
    <w:p w14:paraId="31A64D66" w14:textId="53F41706" w:rsidR="00806638" w:rsidRDefault="00806638">
      <w:pPr>
        <w:pStyle w:val="Heading3"/>
        <w:rPr>
          <w:ins w:id="1326" w:author="Brown, Evan" w:date="2013-10-26T12:07:00Z"/>
        </w:rPr>
        <w:pPrChange w:id="1327" w:author="Brown, Evan" w:date="2013-10-26T12:07:00Z">
          <w:pPr>
            <w:pStyle w:val="Heading2"/>
          </w:pPr>
        </w:pPrChange>
      </w:pPr>
      <w:bookmarkStart w:id="1328" w:name="_Toc245384348"/>
      <w:ins w:id="1329" w:author="Brown, Evan" w:date="2013-10-26T12:07:00Z">
        <w:r>
          <w:t>Resources</w:t>
        </w:r>
        <w:bookmarkEnd w:id="1328"/>
      </w:ins>
    </w:p>
    <w:p w14:paraId="4B26A54D" w14:textId="1F19FB8E" w:rsidR="008C4465" w:rsidRDefault="00234210">
      <w:pPr>
        <w:rPr>
          <w:ins w:id="1330" w:author="Brown, Evan" w:date="2013-10-26T12:08:00Z"/>
        </w:rPr>
      </w:pPr>
      <w:ins w:id="1331"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32" w:author="Brown, Evan" w:date="2013-10-26T12:09:00Z"/>
        </w:rPr>
      </w:pPr>
      <w:ins w:id="1333"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4864D5C9" w:rsidR="00537AD6" w:rsidRDefault="00234210">
      <w:pPr>
        <w:rPr>
          <w:ins w:id="1334" w:author="Brown, Evan" w:date="2013-11-06T12:53:00Z"/>
        </w:rPr>
      </w:pPr>
      <w:ins w:id="1335" w:author="Brown, Evan" w:date="2013-10-26T12:10:00Z">
        <w:r>
          <w:fldChar w:fldCharType="begin"/>
        </w:r>
        <w:r>
          <w:instrText xml:space="preserve"> HYPERLINK "http://docs.aws.amazon.com/AWSJavaSDK/latest/javadoc/com/amazonaws/services/s3/AmazonS3.html" </w:instrText>
        </w:r>
        <w:r>
          <w:fldChar w:fldCharType="separate"/>
        </w:r>
        <w:r w:rsidR="00443406">
          <w:rPr>
            <w:rStyle w:val="Hyperlink"/>
          </w:rPr>
          <w:t xml:space="preserve">The </w:t>
        </w:r>
        <w:r w:rsidR="00443406" w:rsidRPr="00CD1A16">
          <w:rPr>
            <w:rStyle w:val="Hyperlink"/>
            <w:rFonts w:ascii="Consolas" w:hAnsi="Consolas"/>
            <w:rPrChange w:id="1336" w:author="Brown, Evan" w:date="2013-11-06T12:53:00Z">
              <w:rPr>
                <w:rStyle w:val="Hyperlink"/>
              </w:rPr>
            </w:rPrChange>
          </w:rPr>
          <w:t>AmazonS3</w:t>
        </w:r>
        <w:r w:rsidR="00443406">
          <w:rPr>
            <w:rStyle w:val="Hyperlink"/>
          </w:rPr>
          <w:t xml:space="preserve"> i</w:t>
        </w:r>
        <w:r w:rsidRPr="00234210">
          <w:rPr>
            <w:rStyle w:val="Hyperlink"/>
          </w:rPr>
          <w:t>nterface</w:t>
        </w:r>
        <w:r>
          <w:fldChar w:fldCharType="end"/>
        </w:r>
      </w:ins>
    </w:p>
    <w:p w14:paraId="29B67AAD" w14:textId="36217ED2" w:rsidR="00443406" w:rsidRDefault="00443406">
      <w:pPr>
        <w:rPr>
          <w:ins w:id="1337" w:author="Brown, Evan" w:date="2013-10-26T12:11:00Z"/>
        </w:rPr>
      </w:pPr>
      <w:ins w:id="1338" w:author="Brown, Evan" w:date="2013-11-06T12:53:00Z">
        <w:r>
          <w:t xml:space="preserve">The </w:t>
        </w:r>
        <w:r w:rsidRPr="00CD1A16">
          <w:rPr>
            <w:rFonts w:ascii="Consolas" w:hAnsi="Consolas"/>
            <w:rPrChange w:id="1339" w:author="Brown, Evan" w:date="2013-11-06T12:53:00Z">
              <w:rPr/>
            </w:rPrChange>
          </w:rPr>
          <w:t>AmazonS3Client</w:t>
        </w:r>
        <w:r>
          <w:t xml:space="preserve"> class</w:t>
        </w:r>
      </w:ins>
    </w:p>
    <w:p w14:paraId="57A4F6D2" w14:textId="77777777" w:rsidR="00541FAE" w:rsidRDefault="00541FAE" w:rsidP="00541FAE">
      <w:pPr>
        <w:pStyle w:val="Heading3"/>
        <w:rPr>
          <w:ins w:id="1340" w:author="Brown, Evan" w:date="2013-10-28T14:16:00Z"/>
        </w:rPr>
      </w:pPr>
      <w:bookmarkStart w:id="1341" w:name="_Toc245384349"/>
      <w:ins w:id="1342" w:author="Brown, Evan" w:date="2013-10-28T14:15:00Z">
        <w:r>
          <w:t>Is It Working?</w:t>
        </w:r>
      </w:ins>
      <w:bookmarkEnd w:id="1341"/>
    </w:p>
    <w:p w14:paraId="2A339C4F" w14:textId="3CCEB889" w:rsidR="00541FAE" w:rsidRDefault="00C66C63">
      <w:pPr>
        <w:pStyle w:val="NoSpacing"/>
        <w:rPr>
          <w:ins w:id="1343" w:author="Brown, Evan" w:date="2013-10-28T14:15:00Z"/>
        </w:rPr>
        <w:pPrChange w:id="1344" w:author="Brown, Evan" w:date="2013-10-28T14:17:00Z">
          <w:pPr>
            <w:pStyle w:val="Heading3"/>
          </w:pPr>
        </w:pPrChange>
      </w:pPr>
      <w:ins w:id="1345" w:author="Brown, Evan" w:date="2013-10-28T14:17:00Z">
        <w:r>
          <w:t xml:space="preserve">A working implementation </w:t>
        </w:r>
        <w:r w:rsidR="00541FAE">
          <w:t xml:space="preserve">won’t throw exceptions, and will log a message to the Console indicating that </w:t>
        </w:r>
        <w:proofErr w:type="gramStart"/>
        <w:r w:rsidR="00541FAE">
          <w:t>a</w:t>
        </w:r>
        <w:proofErr w:type="gramEnd"/>
        <w:r w:rsidR="00541FAE">
          <w:t xml:space="preserve"> S3FileConfigurationProvider was selected, along with a dump of the properties loaded to S3:</w:t>
        </w:r>
      </w:ins>
      <w:ins w:id="1346" w:author="Brown, Evan" w:date="2013-10-28T14:16:00Z">
        <w:r w:rsidR="00541FAE">
          <w:br/>
        </w:r>
        <w:r w:rsidR="00541FAE" w:rsidRPr="00611570">
          <w:rPr>
            <w:noProof/>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47" w:author="Brown, Evan" w:date="2013-10-26T12:11:00Z"/>
        </w:rPr>
        <w:pPrChange w:id="1348" w:author="Brown, Evan" w:date="2013-10-26T12:11:00Z">
          <w:pPr/>
        </w:pPrChange>
      </w:pPr>
      <w:bookmarkStart w:id="1349" w:name="_Toc245384350"/>
      <w:ins w:id="1350" w:author="Brown, Evan" w:date="2013-10-26T12:11:00Z">
        <w:r>
          <w:lastRenderedPageBreak/>
          <w:t>If You Get Stuck</w:t>
        </w:r>
        <w:bookmarkEnd w:id="1349"/>
      </w:ins>
    </w:p>
    <w:p w14:paraId="260E212F" w14:textId="51F0741D" w:rsidR="00F3724C" w:rsidRDefault="00537AD6">
      <w:pPr>
        <w:rPr>
          <w:ins w:id="1351" w:author="Brown, Evan" w:date="2013-10-26T13:17:00Z"/>
        </w:rPr>
      </w:pPr>
      <w:ins w:id="1352"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53" w:author="Brown, Evan" w:date="2013-10-26T13:25:00Z"/>
        </w:rPr>
      </w:pPr>
    </w:p>
    <w:p w14:paraId="653337F9" w14:textId="55182204" w:rsidR="00F3724C" w:rsidRDefault="005A7A38">
      <w:pPr>
        <w:rPr>
          <w:ins w:id="1354" w:author="Brown, Evan" w:date="2013-10-26T13:08:00Z"/>
        </w:rPr>
      </w:pPr>
      <w:ins w:id="1355" w:author="Brown, Evan" w:date="2013-10-26T13:26:00Z">
        <w:r>
          <w:t xml:space="preserve">If you get </w:t>
        </w:r>
        <w:r w:rsidRPr="005A7A38">
          <w:rPr>
            <w:rPrChange w:id="1356" w:author="Brown, Evan" w:date="2013-10-26T13:26:00Z">
              <w:rPr>
                <w:i/>
              </w:rPr>
            </w:rPrChange>
          </w:rPr>
          <w:t>really</w:t>
        </w:r>
        <w:r>
          <w:t xml:space="preserve"> stuck, s</w:t>
        </w:r>
      </w:ins>
      <w:ins w:id="1357" w:author="Brown, Evan" w:date="2013-10-26T13:17:00Z">
        <w:r w:rsidR="00F3724C" w:rsidRPr="005A7A38">
          <w:rPr>
            <w:rPrChange w:id="1358" w:author="Brown, Evan" w:date="2013-10-26T13:26:00Z">
              <w:rPr>
                <w:rFonts w:ascii="Consolas" w:hAnsi="Consolas"/>
                <w:b/>
              </w:rPr>
            </w:rPrChange>
          </w:rPr>
          <w:t>imply</w:t>
        </w:r>
        <w:r w:rsidR="00F3724C" w:rsidRPr="00F3724C">
          <w:rPr>
            <w:rPrChange w:id="1359" w:author="Brown, Evan" w:date="2013-10-26T13:17:00Z">
              <w:rPr>
                <w:rFonts w:ascii="Consolas" w:hAnsi="Consolas"/>
                <w:b/>
              </w:rPr>
            </w:rPrChange>
          </w:rPr>
          <w:t xml:space="preserve">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pPr>
        <w:pStyle w:val="Heading2"/>
        <w:rPr>
          <w:ins w:id="1360" w:author="Brown, Evan" w:date="2013-10-26T13:09:00Z"/>
        </w:rPr>
        <w:pPrChange w:id="1361" w:author="Brown, Evan" w:date="2013-10-26T13:09:00Z">
          <w:pPr/>
        </w:pPrChange>
      </w:pPr>
      <w:bookmarkStart w:id="1362" w:name="_Toc245384351"/>
      <w:ins w:id="1363" w:author="Brown, Evan" w:date="2013-10-26T13:08:00Z">
        <w:r>
          <w:t>Detail Detour</w:t>
        </w:r>
      </w:ins>
      <w:bookmarkEnd w:id="1362"/>
    </w:p>
    <w:p w14:paraId="43248242" w14:textId="7691E45B" w:rsidR="00F3724C" w:rsidRDefault="00F3724C">
      <w:pPr>
        <w:rPr>
          <w:ins w:id="1364" w:author="Brown, Evan" w:date="2013-10-26T13:09:00Z"/>
        </w:rPr>
      </w:pPr>
      <w:ins w:id="1365" w:author="Brown, Evan" w:date="2013-10-26T13:09:00Z">
        <w:r>
          <w:t xml:space="preserve">If you’ve finished the challenge with time to spare and are interested in how </w:t>
        </w:r>
      </w:ins>
      <w:ins w:id="1366" w:author="Brown, Evan" w:date="2013-10-28T22:04:00Z">
        <w:r w:rsidR="00124EA9">
          <w:t>y</w:t>
        </w:r>
      </w:ins>
      <w:ins w:id="1367" w:author="Brown, Evan" w:date="2013-10-26T13:09:00Z">
        <w:r>
          <w:t xml:space="preserve">our app </w:t>
        </w:r>
        <w:proofErr w:type="spellStart"/>
        <w:r>
          <w:t>config</w:t>
        </w:r>
        <w:proofErr w:type="spellEnd"/>
        <w:r>
          <w:t xml:space="preserve"> was pushed to S3, you’re in the right place.</w:t>
        </w:r>
      </w:ins>
    </w:p>
    <w:p w14:paraId="1DD2389F" w14:textId="77777777" w:rsidR="00B66E6B" w:rsidRDefault="00B66E6B">
      <w:pPr>
        <w:rPr>
          <w:ins w:id="1368" w:author="Brown, Evan" w:date="2013-10-28T14:19:00Z"/>
        </w:rPr>
      </w:pPr>
    </w:p>
    <w:p w14:paraId="4F6C7C57" w14:textId="2DB4D75E" w:rsidR="00996F96" w:rsidRDefault="00B66E6B">
      <w:pPr>
        <w:rPr>
          <w:ins w:id="1369" w:author="Brown, Evan" w:date="2013-10-28T14:22:00Z"/>
        </w:rPr>
      </w:pPr>
      <w:ins w:id="1370" w:author="Brown, Evan" w:date="2013-10-28T14:19:00Z">
        <w:r>
          <w:t xml:space="preserve">First, </w:t>
        </w:r>
      </w:ins>
      <w:ins w:id="1371" w:author="Brown, Evan" w:date="2013-10-28T14:25:00Z">
        <w:r w:rsidR="006C3B5D">
          <w:t xml:space="preserve">you </w:t>
        </w:r>
      </w:ins>
      <w:ins w:id="1372" w:author="Brown, Evan" w:date="2013-10-28T14:20:00Z">
        <w:r>
          <w:t xml:space="preserve">may recall that CloudFormation provisioned many of the resources our app needed (e.g., S3 bucket, </w:t>
        </w:r>
        <w:proofErr w:type="spellStart"/>
        <w:r>
          <w:t>DynamoDB</w:t>
        </w:r>
        <w:proofErr w:type="spellEnd"/>
        <w:r>
          <w:t xml:space="preserve"> table, </w:t>
        </w:r>
        <w:proofErr w:type="spellStart"/>
        <w:r>
          <w:t>etc</w:t>
        </w:r>
        <w:proofErr w:type="spellEnd"/>
        <w:r>
          <w:t xml:space="preserve">). </w:t>
        </w:r>
      </w:ins>
      <w:ins w:id="1373" w:author="Brown, Evan" w:date="2013-10-28T14:19:00Z">
        <w:r>
          <w:t xml:space="preserve"> </w:t>
        </w:r>
      </w:ins>
      <w:ins w:id="1374" w:author="Brown, Evan" w:date="2013-10-28T14:21:00Z">
        <w:r>
          <w:t xml:space="preserve">CloudFormation also launched our Elastic Beanstalk environment. Take </w:t>
        </w:r>
        <w:proofErr w:type="gramStart"/>
        <w:r>
          <w:t>a</w:t>
        </w:r>
        <w:proofErr w:type="gramEnd"/>
        <w:r>
          <w:t xml:space="preserve"> l</w:t>
        </w:r>
      </w:ins>
      <w:ins w:id="1375"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 xml:space="preserve">ook at the </w:t>
        </w:r>
        <w:proofErr w:type="spellStart"/>
        <w:r w:rsidRPr="00996F96">
          <w:rPr>
            <w:rStyle w:val="Hyperlink"/>
          </w:rPr>
          <w:t>CloudFormation</w:t>
        </w:r>
        <w:proofErr w:type="spellEnd"/>
        <w:r w:rsidRPr="00996F96">
          <w:rPr>
            <w:rStyle w:val="Hyperlink"/>
          </w:rPr>
          <w:t xml:space="preserve"> documentation</w:t>
        </w:r>
        <w:r w:rsidR="00996F96">
          <w:fldChar w:fldCharType="end"/>
        </w:r>
      </w:ins>
      <w:ins w:id="1376" w:author="Brown, Evan" w:date="2013-10-28T14:21:00Z">
        <w:r>
          <w:t xml:space="preserve"> </w:t>
        </w:r>
      </w:ins>
      <w:ins w:id="1377" w:author="Brown, Evan" w:date="2013-10-28T14:22:00Z">
        <w:r>
          <w:t xml:space="preserve">– focusing on the </w:t>
        </w:r>
        <w:proofErr w:type="spellStart"/>
        <w:r>
          <w:t>OptionSettings</w:t>
        </w:r>
        <w:proofErr w:type="spellEnd"/>
        <w:r>
          <w:t xml:space="preserve"> piece – to see how CloudFormation provided the names of those resources as </w:t>
        </w:r>
        <w:r w:rsidR="00996F96">
          <w:t>environment variables to your Elastic Beanstalk environment.</w:t>
        </w:r>
      </w:ins>
    </w:p>
    <w:p w14:paraId="452FA039" w14:textId="77777777" w:rsidR="00996F96" w:rsidRDefault="00996F96">
      <w:pPr>
        <w:rPr>
          <w:ins w:id="1378" w:author="Brown, Evan" w:date="2013-10-28T14:22:00Z"/>
        </w:rPr>
      </w:pPr>
    </w:p>
    <w:p w14:paraId="0FADA7B2" w14:textId="77777777" w:rsidR="00996F96" w:rsidRDefault="00996F96">
      <w:pPr>
        <w:rPr>
          <w:ins w:id="1379" w:author="Brown, Evan" w:date="2013-10-28T14:23:00Z"/>
        </w:rPr>
      </w:pPr>
      <w:ins w:id="1380" w:author="Brown, Evan" w:date="2013-10-28T14:23:00Z">
        <w:r>
          <w:t>Next,</w:t>
        </w:r>
      </w:ins>
      <w:ins w:id="1381" w:author="Brown, Evan" w:date="2013-10-28T14:24:00Z">
        <w:r>
          <w:t xml:space="preserve"> learn how you can use configuration files to execute commands on your EB instances by reading this </w:t>
        </w:r>
      </w:ins>
      <w:ins w:id="1382"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83" w:author="Brown, Evan" w:date="2013-10-28T14:23:00Z">
        <w:r>
          <w:t xml:space="preserve"> </w:t>
        </w:r>
      </w:ins>
    </w:p>
    <w:p w14:paraId="6C4C00DF" w14:textId="77777777" w:rsidR="00996F96" w:rsidRDefault="00996F96">
      <w:pPr>
        <w:rPr>
          <w:ins w:id="1384" w:author="Brown, Evan" w:date="2013-10-28T14:25:00Z"/>
        </w:rPr>
      </w:pPr>
    </w:p>
    <w:p w14:paraId="6727ADB0" w14:textId="4F8EEEE4" w:rsidR="008C4465" w:rsidRPr="00537AD6" w:rsidRDefault="00996F96">
      <w:pPr>
        <w:rPr>
          <w:ins w:id="1385" w:author="Brown, Evan" w:date="2013-10-26T11:58:00Z"/>
          <w:rPrChange w:id="1386" w:author="Brown, Evan" w:date="2013-10-26T12:11:00Z">
            <w:rPr>
              <w:ins w:id="1387" w:author="Brown, Evan" w:date="2013-10-26T11:58:00Z"/>
              <w:rFonts w:asciiTheme="majorHAnsi" w:eastAsiaTheme="majorEastAsia" w:hAnsiTheme="majorHAnsi" w:cstheme="majorBidi"/>
              <w:color w:val="A43926" w:themeColor="text2" w:themeShade="BF"/>
              <w:spacing w:val="5"/>
              <w:kern w:val="28"/>
              <w:sz w:val="52"/>
              <w:szCs w:val="52"/>
            </w:rPr>
          </w:rPrChange>
        </w:rPr>
      </w:pPr>
      <w:ins w:id="1388" w:author="Brown, Evan" w:date="2013-10-28T14:25:00Z">
        <w:r>
          <w:t>Finally, i</w:t>
        </w:r>
      </w:ins>
      <w:ins w:id="1389" w:author="Brown, Evan" w:date="2013-10-28T14:23:00Z">
        <w:r>
          <w:t xml:space="preserve">n Eclipse open </w:t>
        </w:r>
        <w:proofErr w:type="spellStart"/>
        <w:r w:rsidRPr="00996F96">
          <w:rPr>
            <w:b/>
            <w:rPrChange w:id="1390" w:author="Brown, Evan" w:date="2013-10-28T14:24:00Z">
              <w:rPr/>
            </w:rPrChange>
          </w:rPr>
          <w:t>WebContent</w:t>
        </w:r>
        <w:proofErr w:type="spellEnd"/>
        <w:r w:rsidRPr="00996F96">
          <w:rPr>
            <w:b/>
            <w:rPrChange w:id="1391" w:author="Brown, Evan" w:date="2013-10-28T14:24:00Z">
              <w:rPr/>
            </w:rPrChange>
          </w:rPr>
          <w:t xml:space="preserve"> &gt; WEB-INF &gt; .</w:t>
        </w:r>
        <w:proofErr w:type="spellStart"/>
        <w:r w:rsidRPr="00996F96">
          <w:rPr>
            <w:b/>
            <w:rPrChange w:id="1392" w:author="Brown, Evan" w:date="2013-10-28T14:24:00Z">
              <w:rPr/>
            </w:rPrChange>
          </w:rPr>
          <w:t>ebextensions</w:t>
        </w:r>
        <w:proofErr w:type="spellEnd"/>
        <w:r w:rsidRPr="00996F96">
          <w:rPr>
            <w:b/>
            <w:rPrChange w:id="1393" w:author="Brown, Evan" w:date="2013-10-28T14:24:00Z">
              <w:rPr/>
            </w:rPrChange>
          </w:rPr>
          <w:t xml:space="preserve"> &gt; 01_app_config.config</w:t>
        </w:r>
        <w:r>
          <w:t xml:space="preserve"> and </w:t>
        </w:r>
        <w:r w:rsidRPr="00996F96">
          <w:rPr>
            <w:b/>
            <w:rPrChange w:id="1394" w:author="Brown, Evan" w:date="2013-10-28T14:23:00Z">
              <w:rPr/>
            </w:rPrChange>
          </w:rPr>
          <w:t>deploy_config.py</w:t>
        </w:r>
        <w:r>
          <w:t xml:space="preserve"> </w:t>
        </w:r>
      </w:ins>
      <w:ins w:id="1395" w:author="Brown, Evan" w:date="2013-10-28T14:25:00Z">
        <w:r>
          <w:t xml:space="preserve">to see how we used the </w:t>
        </w:r>
        <w:proofErr w:type="spellStart"/>
        <w:r w:rsidRPr="003B3030">
          <w:rPr>
            <w:rFonts w:ascii="Consolas" w:hAnsi="Consolas"/>
            <w:b/>
            <w:rPrChange w:id="1396" w:author="Brown, Evan" w:date="2013-10-28T22:04:00Z">
              <w:rPr/>
            </w:rPrChange>
          </w:rPr>
          <w:t>container_commands</w:t>
        </w:r>
        <w:proofErr w:type="spellEnd"/>
        <w:r>
          <w:t xml:space="preserve"> convention to push the environment </w:t>
        </w:r>
        <w:proofErr w:type="spellStart"/>
        <w:r>
          <w:t>vars</w:t>
        </w:r>
        <w:proofErr w:type="spellEnd"/>
        <w:r>
          <w:t xml:space="preserve"> to S3.</w:t>
        </w:r>
      </w:ins>
      <w:ins w:id="1397" w:author="Brown, Evan" w:date="2013-10-26T11:58:00Z">
        <w:r w:rsidR="008C4465">
          <w:br w:type="page"/>
        </w:r>
      </w:ins>
    </w:p>
    <w:p w14:paraId="08DB6843" w14:textId="72025C41" w:rsidR="001B6B2D" w:rsidRDefault="001B6B2D" w:rsidP="001B6B2D">
      <w:pPr>
        <w:pStyle w:val="Title"/>
        <w:rPr>
          <w:ins w:id="1398" w:author="Brown, Evan" w:date="2013-10-17T22:20:00Z"/>
        </w:rPr>
      </w:pPr>
      <w:ins w:id="1399" w:author="Brown, Evan" w:date="2013-10-17T22:20:00Z">
        <w:r>
          <w:lastRenderedPageBreak/>
          <w:t xml:space="preserve">Challenge: </w:t>
        </w:r>
      </w:ins>
      <w:ins w:id="1400" w:author="Brown, Evan" w:date="2013-10-17T22:24:00Z">
        <w:r w:rsidR="00311CAB">
          <w:t>DynamoDB</w:t>
        </w:r>
      </w:ins>
      <w:ins w:id="1401" w:author="Brown, Evan" w:date="2013-10-17T22:25:00Z">
        <w:r w:rsidR="00311CAB">
          <w:t xml:space="preserve"> and Users</w:t>
        </w:r>
      </w:ins>
    </w:p>
    <w:p w14:paraId="3FCE2166" w14:textId="3435576F" w:rsidR="001B6B2D" w:rsidRDefault="001B6B2D">
      <w:pPr>
        <w:pStyle w:val="Heading1"/>
        <w:rPr>
          <w:ins w:id="1402" w:author="Brown, Evan" w:date="2013-10-17T22:20:00Z"/>
        </w:rPr>
        <w:pPrChange w:id="1403" w:author="Brown, Evan" w:date="2013-10-17T22:20:00Z">
          <w:pPr>
            <w:pStyle w:val="Title"/>
          </w:pPr>
        </w:pPrChange>
      </w:pPr>
      <w:bookmarkStart w:id="1404" w:name="_Toc245384352"/>
      <w:ins w:id="1405" w:author="Brown, Evan" w:date="2013-10-17T22:20:00Z">
        <w:r>
          <w:t xml:space="preserve">Challenge: </w:t>
        </w:r>
      </w:ins>
      <w:ins w:id="1406" w:author="Brown, Evan" w:date="2013-10-17T22:25:00Z">
        <w:r w:rsidR="00311CAB">
          <w:t>DynamoDB and Users</w:t>
        </w:r>
      </w:ins>
      <w:bookmarkEnd w:id="1404"/>
    </w:p>
    <w:p w14:paraId="7BD4EEAE" w14:textId="622911AA" w:rsidR="0042574F" w:rsidRPr="00E242CF" w:rsidRDefault="00B357B0" w:rsidP="0042574F">
      <w:pPr>
        <w:rPr>
          <w:ins w:id="1407" w:author="Brown, Evan" w:date="2013-10-26T12:17:00Z"/>
        </w:rPr>
      </w:pPr>
      <w:ins w:id="1408" w:author="Brown, Evan" w:date="2013-10-26T12:17:00Z">
        <w:r>
          <w:t xml:space="preserve">For our application we’ve chosen to store user profile information in DynamoDB. </w:t>
        </w:r>
      </w:ins>
      <w:ins w:id="1409" w:author="Brown, Evan" w:date="2013-10-26T13:01:00Z">
        <w:r w:rsidR="004E21DC">
          <w:t xml:space="preserve">In this challenge, you will persist a </w:t>
        </w:r>
        <w:proofErr w:type="spellStart"/>
        <w:r w:rsidR="004E21DC" w:rsidRPr="004E21DC">
          <w:rPr>
            <w:rFonts w:ascii="Consolas" w:hAnsi="Consolas"/>
            <w:b/>
            <w:rPrChange w:id="1410" w:author="Brown, Evan" w:date="2013-10-26T13:02:00Z">
              <w:rPr/>
            </w:rPrChange>
          </w:rPr>
          <w:t>com.amediamanager.domain.User</w:t>
        </w:r>
      </w:ins>
      <w:proofErr w:type="spellEnd"/>
      <w:ins w:id="1411" w:author="Brown, Evan" w:date="2013-10-26T13:02:00Z">
        <w:r w:rsidR="004E21DC" w:rsidRPr="004E21DC">
          <w:rPr>
            <w:rFonts w:ascii="Consolas" w:hAnsi="Consolas"/>
            <w:b/>
            <w:rPrChange w:id="1412" w:author="Brown, Evan" w:date="2013-10-26T13:02:00Z">
              <w:rPr/>
            </w:rPrChange>
          </w:rPr>
          <w:t xml:space="preserve"> </w:t>
        </w:r>
        <w:r w:rsidR="004E21DC">
          <w:t>object to a DynamoDB table, and load the same object</w:t>
        </w:r>
      </w:ins>
      <w:ins w:id="1413" w:author="Brown, Evan" w:date="2013-11-08T17:45:00Z">
        <w:r w:rsidR="00EE14BA">
          <w:t xml:space="preserve"> from DynamoDB</w:t>
        </w:r>
      </w:ins>
      <w:ins w:id="1414" w:author="Brown, Evan" w:date="2013-10-26T13:02:00Z">
        <w:r w:rsidR="004E21DC">
          <w:t xml:space="preserve"> given a user’s e-mail address.</w:t>
        </w:r>
      </w:ins>
    </w:p>
    <w:p w14:paraId="32D57110" w14:textId="73BB51F4" w:rsidR="0042574F" w:rsidRDefault="004E21DC" w:rsidP="0042574F">
      <w:pPr>
        <w:pStyle w:val="Heading2"/>
        <w:rPr>
          <w:ins w:id="1415" w:author="Brown, Evan" w:date="2013-10-26T12:17:00Z"/>
        </w:rPr>
      </w:pPr>
      <w:bookmarkStart w:id="1416" w:name="_Toc245384353"/>
      <w:ins w:id="1417" w:author="Brown, Evan" w:date="2013-10-26T13:02:00Z">
        <w:r>
          <w:t>About The DynamoDB Users Table</w:t>
        </w:r>
      </w:ins>
      <w:bookmarkEnd w:id="1416"/>
    </w:p>
    <w:p w14:paraId="415F435C" w14:textId="3B9A7A57" w:rsidR="0042574F" w:rsidRDefault="004E21DC" w:rsidP="0042574F">
      <w:pPr>
        <w:rPr>
          <w:ins w:id="1418" w:author="Brown, Evan" w:date="2013-10-26T12:17:00Z"/>
        </w:rPr>
      </w:pPr>
      <w:ins w:id="1419"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420" w:author="Brown, Evan" w:date="2013-10-26T13:08:00Z">
        <w:r w:rsidR="00F3724C">
          <w:t xml:space="preserve">ing </w:t>
        </w:r>
      </w:ins>
      <w:ins w:id="1421" w:author="Brown, Evan" w:date="2013-11-08T17:45:00Z">
        <w:r w:rsidR="00EE14BA">
          <w:t>to</w:t>
        </w:r>
      </w:ins>
      <w:ins w:id="1422" w:author="Brown, Evan" w:date="2013-10-26T13:08:00Z">
        <w:r w:rsidR="00F3724C">
          <w:t xml:space="preserve"> the </w:t>
        </w:r>
        <w:proofErr w:type="spellStart"/>
        <w:r w:rsidR="00F3724C">
          <w:t>config</w:t>
        </w:r>
        <w:proofErr w:type="spellEnd"/>
        <w:r w:rsidR="00F3724C">
          <w:t>).</w:t>
        </w:r>
      </w:ins>
      <w:ins w:id="1423"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424" w:author="Brown, Evan" w:date="2013-10-26T12:17:00Z"/>
        </w:rPr>
      </w:pPr>
      <w:bookmarkStart w:id="1425" w:name="_Toc245384354"/>
      <w:ins w:id="1426" w:author="Brown, Evan" w:date="2013-10-26T12:17:00Z">
        <w:r>
          <w:t>The Challenge</w:t>
        </w:r>
        <w:bookmarkEnd w:id="1425"/>
      </w:ins>
    </w:p>
    <w:p w14:paraId="3173A227" w14:textId="6BC0A461" w:rsidR="0042574F" w:rsidRDefault="0042574F" w:rsidP="0042574F">
      <w:pPr>
        <w:rPr>
          <w:ins w:id="1427" w:author="Brown, Evan" w:date="2013-10-26T12:17:00Z"/>
          <w:rFonts w:ascii="Consolas" w:hAnsi="Consolas"/>
          <w:b/>
        </w:rPr>
      </w:pPr>
      <w:ins w:id="1428" w:author="Brown, Evan" w:date="2013-10-26T12:17:00Z">
        <w:r>
          <w:t xml:space="preserve">Implement the </w:t>
        </w:r>
      </w:ins>
      <w:proofErr w:type="gramStart"/>
      <w:ins w:id="1429" w:author="Brown, Evan" w:date="2013-10-26T13:11:00Z">
        <w:r w:rsidR="00F3724C">
          <w:rPr>
            <w:rFonts w:ascii="Consolas" w:hAnsi="Consolas"/>
            <w:b/>
          </w:rPr>
          <w:t>save</w:t>
        </w:r>
      </w:ins>
      <w:ins w:id="1430"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431"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432" w:author="Brown, Evan" w:date="2013-10-26T12:17:00Z">
        <w:r w:rsidR="00F3724C">
          <w:t>me</w:t>
        </w:r>
        <w:r w:rsidRPr="00E242CF">
          <w:t>thod</w:t>
        </w:r>
      </w:ins>
      <w:ins w:id="1433" w:author="Brown, Evan" w:date="2013-10-26T13:11:00Z">
        <w:r w:rsidR="00F3724C">
          <w:t>s</w:t>
        </w:r>
      </w:ins>
      <w:ins w:id="1434" w:author="Brown, Evan" w:date="2013-10-26T12:17:00Z">
        <w:r w:rsidRPr="00E242CF">
          <w:t xml:space="preserve"> of </w:t>
        </w:r>
        <w:proofErr w:type="spellStart"/>
        <w:r w:rsidRPr="00E242CF">
          <w:rPr>
            <w:rFonts w:ascii="Consolas" w:hAnsi="Consolas"/>
            <w:b/>
          </w:rPr>
          <w:t>com.amediamanager.</w:t>
        </w:r>
      </w:ins>
      <w:ins w:id="1435" w:author="Brown, Evan" w:date="2013-10-26T13:11:00Z">
        <w:r w:rsidR="00F3724C">
          <w:rPr>
            <w:rFonts w:ascii="Consolas" w:hAnsi="Consolas"/>
            <w:b/>
          </w:rPr>
          <w:t>dao</w:t>
        </w:r>
      </w:ins>
      <w:ins w:id="1436" w:author="Brown, Evan" w:date="2013-10-26T12:17:00Z">
        <w:r w:rsidRPr="00E242CF">
          <w:rPr>
            <w:rFonts w:ascii="Consolas" w:hAnsi="Consolas"/>
            <w:b/>
          </w:rPr>
          <w:t>.challenge.</w:t>
        </w:r>
      </w:ins>
      <w:ins w:id="1437" w:author="Brown, Evan" w:date="2013-10-26T13:11:00Z">
        <w:r w:rsidR="00F3724C" w:rsidRPr="00F3724C">
          <w:rPr>
            <w:rFonts w:ascii="Consolas" w:hAnsi="Consolas"/>
            <w:b/>
          </w:rPr>
          <w:t>DynamoDbUserDaoImpl</w:t>
        </w:r>
      </w:ins>
      <w:proofErr w:type="spellEnd"/>
    </w:p>
    <w:p w14:paraId="782301C1" w14:textId="77777777" w:rsidR="004E21DC" w:rsidRDefault="004E21DC">
      <w:pPr>
        <w:pStyle w:val="Heading3"/>
        <w:rPr>
          <w:ins w:id="1438" w:author="Brown, Evan" w:date="2013-10-26T13:06:00Z"/>
        </w:rPr>
        <w:pPrChange w:id="1439" w:author="Brown, Evan" w:date="2013-10-28T14:25:00Z">
          <w:pPr>
            <w:pStyle w:val="Heading2"/>
          </w:pPr>
        </w:pPrChange>
      </w:pPr>
      <w:bookmarkStart w:id="1440" w:name="_Toc245384355"/>
      <w:ins w:id="1441" w:author="Brown, Evan" w:date="2013-10-26T13:06:00Z">
        <w:r>
          <w:t>Super Powers</w:t>
        </w:r>
        <w:bookmarkEnd w:id="1440"/>
      </w:ins>
    </w:p>
    <w:p w14:paraId="431CD445" w14:textId="0C638895" w:rsidR="00BA335C" w:rsidRDefault="00BA335C" w:rsidP="004E21DC">
      <w:pPr>
        <w:rPr>
          <w:ins w:id="1442" w:author="Brown, Evan" w:date="2013-11-06T17:23:00Z"/>
          <w:rFonts w:ascii="Consolas" w:hAnsi="Consolas"/>
          <w:b/>
        </w:rPr>
      </w:pPr>
      <w:proofErr w:type="spellStart"/>
      <w:ins w:id="1443" w:author="Brown, Evan" w:date="2013-11-06T17:23:00Z">
        <w:r>
          <w:rPr>
            <w:rFonts w:ascii="Consolas" w:hAnsi="Consolas"/>
            <w:b/>
          </w:rPr>
          <w:t>super.dynamoClient</w:t>
        </w:r>
        <w:proofErr w:type="spellEnd"/>
      </w:ins>
    </w:p>
    <w:p w14:paraId="40BCB598" w14:textId="228F57F2" w:rsidR="004E21DC" w:rsidRDefault="004E21DC" w:rsidP="004E21DC">
      <w:pPr>
        <w:rPr>
          <w:ins w:id="1444" w:author="Brown, Evan" w:date="2013-10-26T13:10:00Z"/>
          <w:rFonts w:ascii="Consolas" w:hAnsi="Consolas"/>
          <w:b/>
        </w:rPr>
      </w:pPr>
      <w:proofErr w:type="spellStart"/>
      <w:ins w:id="1445" w:author="Brown, Evan" w:date="2013-10-26T13:06:00Z">
        <w:r>
          <w:rPr>
            <w:rFonts w:ascii="Consolas" w:hAnsi="Consolas"/>
            <w:b/>
          </w:rPr>
          <w:t>super.con</w:t>
        </w:r>
        <w:r w:rsidRPr="00E242CF">
          <w:rPr>
            <w:rFonts w:ascii="Consolas" w:hAnsi="Consolas"/>
            <w:b/>
          </w:rPr>
          <w:t>fig</w:t>
        </w:r>
      </w:ins>
      <w:proofErr w:type="spellEnd"/>
    </w:p>
    <w:p w14:paraId="442F7CDF" w14:textId="6CD64BE7" w:rsidR="00F3724C" w:rsidRDefault="00F3724C" w:rsidP="004E21DC">
      <w:pPr>
        <w:rPr>
          <w:ins w:id="1446" w:author="Brown, Evan" w:date="2013-10-26T13:06:00Z"/>
          <w:rFonts w:ascii="Consolas" w:hAnsi="Consolas"/>
          <w:b/>
        </w:rPr>
      </w:pPr>
      <w:proofErr w:type="spellStart"/>
      <w:ins w:id="1447" w:author="Brown, Evan" w:date="2013-10-26T13:10:00Z">
        <w:r>
          <w:rPr>
            <w:rFonts w:ascii="Consolas" w:hAnsi="Consolas"/>
            <w:b/>
          </w:rPr>
          <w:t>super.HASH_KEY_NAME</w:t>
        </w:r>
      </w:ins>
      <w:proofErr w:type="spellEnd"/>
    </w:p>
    <w:p w14:paraId="7C3F86FF" w14:textId="2C2ACDFD" w:rsidR="004E21DC" w:rsidRDefault="004E21DC" w:rsidP="004E21DC">
      <w:pPr>
        <w:rPr>
          <w:ins w:id="1448" w:author="Brown, Evan" w:date="2013-10-26T13:06:00Z"/>
          <w:rFonts w:ascii="Consolas" w:hAnsi="Consolas"/>
          <w:b/>
        </w:rPr>
      </w:pPr>
      <w:proofErr w:type="spellStart"/>
      <w:ins w:id="1449" w:author="Brown, Evan" w:date="2013-10-26T13:07:00Z">
        <w:r>
          <w:rPr>
            <w:rFonts w:ascii="Consolas" w:hAnsi="Consolas"/>
            <w:b/>
          </w:rPr>
          <w:t>super.getUserFromMap</w:t>
        </w:r>
      </w:ins>
      <w:proofErr w:type="spellEnd"/>
    </w:p>
    <w:p w14:paraId="0CAA5649" w14:textId="54E8A645" w:rsidR="004E21DC" w:rsidRDefault="004E21DC" w:rsidP="004E21DC">
      <w:pPr>
        <w:rPr>
          <w:ins w:id="1450" w:author="Brown, Evan" w:date="2013-10-26T15:11:00Z"/>
          <w:rFonts w:ascii="Consolas" w:hAnsi="Consolas"/>
          <w:b/>
        </w:rPr>
      </w:pPr>
      <w:proofErr w:type="spellStart"/>
      <w:ins w:id="1451" w:author="Brown, Evan" w:date="2013-10-26T13:07:00Z">
        <w:r>
          <w:rPr>
            <w:rFonts w:ascii="Consolas" w:hAnsi="Consolas"/>
            <w:b/>
          </w:rPr>
          <w:t>super.getMapFromUser</w:t>
        </w:r>
      </w:ins>
      <w:proofErr w:type="spellEnd"/>
    </w:p>
    <w:p w14:paraId="2D6A3AC3" w14:textId="77777777" w:rsidR="001645AD" w:rsidRDefault="001645AD" w:rsidP="001645AD">
      <w:pPr>
        <w:rPr>
          <w:ins w:id="1452" w:author="Brown, Evan" w:date="2013-10-26T15:11:00Z"/>
        </w:rPr>
      </w:pPr>
      <w:ins w:id="1453" w:author="Brown, Evan" w:date="2013-10-26T15:11:00Z">
        <w:r>
          <w:rPr>
            <w:rFonts w:ascii="Consolas" w:hAnsi="Consolas"/>
            <w:b/>
          </w:rPr>
          <w:t>super.LOG</w:t>
        </w:r>
      </w:ins>
    </w:p>
    <w:p w14:paraId="3C20911A" w14:textId="77777777" w:rsidR="0042574F" w:rsidRDefault="0042574F" w:rsidP="0042574F">
      <w:pPr>
        <w:pStyle w:val="Heading3"/>
        <w:rPr>
          <w:ins w:id="1454" w:author="Brown, Evan" w:date="2013-10-26T12:17:00Z"/>
        </w:rPr>
      </w:pPr>
      <w:bookmarkStart w:id="1455" w:name="_Toc245384356"/>
      <w:ins w:id="1456" w:author="Brown, Evan" w:date="2013-10-26T12:17:00Z">
        <w:r>
          <w:t>Resources</w:t>
        </w:r>
        <w:bookmarkEnd w:id="1455"/>
      </w:ins>
    </w:p>
    <w:p w14:paraId="486B719B" w14:textId="77777777" w:rsidR="0042574F" w:rsidRDefault="0042574F" w:rsidP="0042574F">
      <w:pPr>
        <w:rPr>
          <w:ins w:id="1457" w:author="Brown, Evan" w:date="2013-10-26T12:17:00Z"/>
        </w:rPr>
      </w:pPr>
      <w:ins w:id="1458"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59" w:author="Brown, Evan" w:date="2013-10-26T13:12:00Z"/>
        </w:rPr>
      </w:pPr>
      <w:ins w:id="1460"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461" w:author="Brown, Evan" w:date="2013-10-28T14:26:00Z"/>
        </w:rPr>
      </w:pPr>
      <w:ins w:id="1462" w:author="Brown, Evan" w:date="2013-10-26T13:12:00Z">
        <w:r>
          <w:t xml:space="preserve">The </w:t>
        </w:r>
        <w:proofErr w:type="spellStart"/>
        <w:r>
          <w:t>AmazonDynamoDB</w:t>
        </w:r>
        <w:proofErr w:type="spellEnd"/>
        <w:r>
          <w:t xml:space="preserve"> Interface</w:t>
        </w:r>
      </w:ins>
    </w:p>
    <w:p w14:paraId="46781A2C" w14:textId="77777777" w:rsidR="00F7049C" w:rsidRDefault="00F7049C" w:rsidP="00F7049C">
      <w:pPr>
        <w:pStyle w:val="Heading3"/>
        <w:rPr>
          <w:ins w:id="1463" w:author="Brown, Evan" w:date="2013-10-28T14:26:00Z"/>
        </w:rPr>
      </w:pPr>
      <w:bookmarkStart w:id="1464" w:name="_Toc245384357"/>
      <w:ins w:id="1465" w:author="Brown, Evan" w:date="2013-10-28T14:26:00Z">
        <w:r>
          <w:t>Is It Working?</w:t>
        </w:r>
        <w:bookmarkEnd w:id="1464"/>
      </w:ins>
    </w:p>
    <w:p w14:paraId="0CBF1EE9" w14:textId="5F10A60E" w:rsidR="00F7049C" w:rsidRDefault="00F7049C" w:rsidP="0042574F">
      <w:pPr>
        <w:rPr>
          <w:ins w:id="1466" w:author="Brown, Evan" w:date="2013-10-26T12:17:00Z"/>
        </w:rPr>
      </w:pPr>
      <w:ins w:id="1467"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68" w:author="Brown, Evan" w:date="2013-10-26T12:17:00Z"/>
        </w:rPr>
      </w:pPr>
      <w:bookmarkStart w:id="1469" w:name="_Toc245384358"/>
      <w:ins w:id="1470" w:author="Brown, Evan" w:date="2013-10-26T12:17:00Z">
        <w:r>
          <w:t>If You Get Stuck</w:t>
        </w:r>
        <w:bookmarkEnd w:id="1469"/>
      </w:ins>
    </w:p>
    <w:p w14:paraId="1BEF8EF6" w14:textId="77777777" w:rsidR="00F3724C" w:rsidRDefault="0042574F" w:rsidP="0042574F">
      <w:pPr>
        <w:rPr>
          <w:ins w:id="1471" w:author="Brown, Evan" w:date="2013-10-26T13:15:00Z"/>
        </w:rPr>
      </w:pPr>
      <w:ins w:id="1472" w:author="Brown, Evan" w:date="2013-10-26T12:17:00Z">
        <w:r>
          <w:t xml:space="preserve">Take a peek at the solution in </w:t>
        </w:r>
        <w:proofErr w:type="spellStart"/>
        <w:r>
          <w:rPr>
            <w:rFonts w:ascii="Consolas" w:hAnsi="Consolas"/>
            <w:b/>
          </w:rPr>
          <w:t>com.amediamanager.</w:t>
        </w:r>
      </w:ins>
      <w:ins w:id="1473" w:author="Brown, Evan" w:date="2013-10-26T13:12:00Z">
        <w:r w:rsidR="00F3724C">
          <w:rPr>
            <w:rFonts w:ascii="Consolas" w:hAnsi="Consolas"/>
            <w:b/>
          </w:rPr>
          <w:t>dao</w:t>
        </w:r>
      </w:ins>
      <w:ins w:id="1474" w:author="Brown, Evan" w:date="2013-10-26T12:17:00Z">
        <w:r w:rsidRPr="00E242CF">
          <w:rPr>
            <w:rFonts w:ascii="Consolas" w:hAnsi="Consolas"/>
            <w:b/>
          </w:rPr>
          <w:t>.</w:t>
        </w:r>
      </w:ins>
      <w:ins w:id="1475"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pPr>
        <w:rPr>
          <w:ins w:id="1476" w:author="Brown, Evan" w:date="2013-10-26T13:26:00Z"/>
        </w:rPr>
        <w:pPrChange w:id="1477" w:author="Brown, Evan" w:date="2013-10-26T13:26:00Z">
          <w:pPr>
            <w:pStyle w:val="Heading3"/>
          </w:pPr>
        </w:pPrChange>
      </w:pPr>
    </w:p>
    <w:p w14:paraId="3D16F8CE" w14:textId="15B78835" w:rsidR="00311CAB" w:rsidRDefault="005A7A38" w:rsidP="00F3724C">
      <w:pPr>
        <w:rPr>
          <w:ins w:id="1478" w:author="Brown, Evan" w:date="2013-10-17T22:24:00Z"/>
        </w:rPr>
      </w:pPr>
      <w:ins w:id="1479" w:author="Brown, Evan" w:date="2013-10-26T13:26:00Z">
        <w:r>
          <w:t xml:space="preserve">If you get </w:t>
        </w:r>
        <w:r w:rsidRPr="005A7A38">
          <w:rPr>
            <w:rPrChange w:id="1480" w:author="Brown, Evan" w:date="2013-10-26T13:26:00Z">
              <w:rPr>
                <w:i/>
              </w:rPr>
            </w:rPrChange>
          </w:rPr>
          <w:t>really</w:t>
        </w:r>
        <w:r>
          <w:t xml:space="preserve"> stuck, </w:t>
        </w:r>
      </w:ins>
      <w:proofErr w:type="spellStart"/>
      <w:proofErr w:type="gramStart"/>
      <w:ins w:id="1481" w:author="Brown, Evan" w:date="2013-10-26T13:16:00Z">
        <w:r w:rsidR="00F3724C" w:rsidRPr="005A7A38">
          <w:rPr>
            <w:rFonts w:ascii="Consolas" w:hAnsi="Consolas"/>
            <w:b/>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482"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483" w:author="Brown, Evan" w:date="2013-10-26T13:15:00Z">
        <w:r w:rsidR="00F3724C">
          <w:t xml:space="preserve"> </w:t>
        </w:r>
      </w:ins>
      <w:ins w:id="1484" w:author="Brown, Evan" w:date="2013-10-17T22:24:00Z">
        <w:r w:rsidR="00311CAB">
          <w:br w:type="page"/>
        </w:r>
      </w:ins>
    </w:p>
    <w:p w14:paraId="18E8118D" w14:textId="7B987E3A" w:rsidR="00311CAB" w:rsidRDefault="00311CAB" w:rsidP="00311CAB">
      <w:pPr>
        <w:pStyle w:val="Title"/>
        <w:rPr>
          <w:ins w:id="1485" w:author="Brown, Evan" w:date="2013-10-17T22:24:00Z"/>
        </w:rPr>
      </w:pPr>
      <w:ins w:id="1486" w:author="Brown, Evan" w:date="2013-10-17T22:24:00Z">
        <w:r>
          <w:lastRenderedPageBreak/>
          <w:t xml:space="preserve">Challenge: </w:t>
        </w:r>
      </w:ins>
      <w:ins w:id="1487" w:author="Brown, Evan" w:date="2013-10-17T22:25:00Z">
        <w:r>
          <w:t xml:space="preserve">RDS, </w:t>
        </w:r>
      </w:ins>
      <w:ins w:id="1488" w:author="Brown, Evan" w:date="2013-10-17T22:26:00Z">
        <w:r w:rsidR="00B07F25">
          <w:t xml:space="preserve">Read </w:t>
        </w:r>
      </w:ins>
      <w:ins w:id="1489" w:author="Brown, Evan" w:date="2013-10-17T22:25:00Z">
        <w:r>
          <w:t>Replicas, and Connection Strings</w:t>
        </w:r>
      </w:ins>
    </w:p>
    <w:p w14:paraId="19F60E97" w14:textId="242F6571" w:rsidR="00311CAB" w:rsidRDefault="00311CAB" w:rsidP="00311CAB">
      <w:pPr>
        <w:pStyle w:val="Heading1"/>
        <w:rPr>
          <w:ins w:id="1490" w:author="Brown, Evan" w:date="2013-10-17T22:24:00Z"/>
        </w:rPr>
      </w:pPr>
      <w:bookmarkStart w:id="1491" w:name="_Toc245384359"/>
      <w:ins w:id="1492" w:author="Brown, Evan" w:date="2013-10-17T22:24:00Z">
        <w:r>
          <w:t xml:space="preserve">Challenge: </w:t>
        </w:r>
      </w:ins>
      <w:ins w:id="1493" w:author="Brown, Evan" w:date="2013-10-17T22:26:00Z">
        <w:r>
          <w:t xml:space="preserve">RDS, </w:t>
        </w:r>
        <w:r w:rsidR="00B07F25">
          <w:t xml:space="preserve">Read </w:t>
        </w:r>
        <w:r>
          <w:t>Replicas, and Connection Strings</w:t>
        </w:r>
      </w:ins>
      <w:bookmarkEnd w:id="1491"/>
    </w:p>
    <w:p w14:paraId="001B0723" w14:textId="77777777" w:rsidR="00786254" w:rsidRDefault="005A7A38" w:rsidP="005A7A38">
      <w:pPr>
        <w:rPr>
          <w:ins w:id="1494" w:author="Brown, Evan" w:date="2013-10-26T13:29:00Z"/>
        </w:rPr>
      </w:pPr>
      <w:ins w:id="1495"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496" w:author="Brown, Evan" w:date="2013-10-26T13:28:00Z">
        <w:r>
          <w:t xml:space="preserve">Amazon </w:t>
        </w:r>
      </w:ins>
      <w:ins w:id="1497" w:author="Brown, Evan" w:date="2013-10-26T13:27:00Z">
        <w:r>
          <w:t xml:space="preserve">Relational </w:t>
        </w:r>
      </w:ins>
      <w:ins w:id="1498" w:author="Brown, Evan" w:date="2013-10-26T13:28:00Z">
        <w:r>
          <w:t>Database Service (RDS) to offload the heavy lifting of managing a database</w:t>
        </w:r>
        <w:r w:rsidR="00786254">
          <w:t>. When you</w:t>
        </w:r>
      </w:ins>
      <w:ins w:id="1499" w:author="Brown, Evan" w:date="2013-10-26T13:29:00Z">
        <w:r w:rsidR="00786254">
          <w:t xml:space="preserve"> launched the </w:t>
        </w:r>
      </w:ins>
      <w:ins w:id="1500" w:author="Brown, Evan" w:date="2013-10-26T13:28:00Z">
        <w:r w:rsidR="00786254">
          <w:t xml:space="preserve">lab, CloudFormation </w:t>
        </w:r>
      </w:ins>
      <w:ins w:id="1501" w:author="Brown, Evan" w:date="2013-10-26T13:29:00Z">
        <w:r w:rsidR="00786254">
          <w:t>created an RDS database for you.</w:t>
        </w:r>
      </w:ins>
    </w:p>
    <w:p w14:paraId="5E025CCB" w14:textId="77777777" w:rsidR="00786254" w:rsidRDefault="00786254" w:rsidP="005A7A38">
      <w:pPr>
        <w:rPr>
          <w:ins w:id="1502" w:author="Brown, Evan" w:date="2013-10-26T13:33:00Z"/>
        </w:rPr>
      </w:pPr>
    </w:p>
    <w:p w14:paraId="0E1583E3" w14:textId="0880ECAD" w:rsidR="00786254" w:rsidRDefault="00786254" w:rsidP="005A7A38">
      <w:pPr>
        <w:rPr>
          <w:ins w:id="1503" w:author="Brown, Evan" w:date="2013-10-28T14:36:00Z"/>
        </w:rPr>
      </w:pPr>
      <w:ins w:id="1504" w:author="Brown, Evan" w:date="2013-10-26T13:33:00Z">
        <w:r>
          <w:t>In this challenge you will use the RDS API to discover the connection string of your master database and any Read Replicas.</w:t>
        </w:r>
      </w:ins>
      <w:ins w:id="1505" w:author="Brown, Evan" w:date="2013-10-26T13:34:00Z">
        <w:r>
          <w:t xml:space="preserve"> This connection string discovery code </w:t>
        </w:r>
      </w:ins>
      <w:ins w:id="1506" w:author="Brown, Evan" w:date="2013-10-26T13:35:00Z">
        <w:r>
          <w:t xml:space="preserve">you write will be invoked </w:t>
        </w:r>
      </w:ins>
      <w:ins w:id="1507" w:author="Brown, Evan" w:date="2013-10-28T22:11:00Z">
        <w:r w:rsidR="00C40F5D">
          <w:t>when Tomcat starts or restarts</w:t>
        </w:r>
      </w:ins>
      <w:ins w:id="1508" w:author="Brown, Evan" w:date="2013-10-26T13:35:00Z">
        <w:r>
          <w:t xml:space="preserve">, which means you can dynamically add or remove Read Replicas to scale the application’s database read performance </w:t>
        </w:r>
      </w:ins>
      <w:ins w:id="1509" w:author="Brown, Evan" w:date="2013-10-26T13:36:00Z">
        <w:r>
          <w:t xml:space="preserve">without a code or </w:t>
        </w:r>
        <w:proofErr w:type="spellStart"/>
        <w:r>
          <w:t>config</w:t>
        </w:r>
        <w:proofErr w:type="spellEnd"/>
        <w:r>
          <w:t xml:space="preserve"> push. </w:t>
        </w:r>
      </w:ins>
      <w:ins w:id="1510" w:author="Brown, Evan" w:date="2013-10-26T13:46:00Z">
        <w:r w:rsidR="00C40F5D">
          <w:t>C</w:t>
        </w:r>
        <w:r w:rsidR="000B0609">
          <w:t xml:space="preserve">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511" w:author="Brown, Evan" w:date="2013-10-26T13:47:00Z">
        <w:r w:rsidR="000B0609">
          <w:t>to see how your implementation is injected and used.</w:t>
        </w:r>
      </w:ins>
    </w:p>
    <w:p w14:paraId="0B7FE5F2" w14:textId="77777777" w:rsidR="0084308C" w:rsidRDefault="0084308C" w:rsidP="005A7A38">
      <w:pPr>
        <w:rPr>
          <w:ins w:id="1512" w:author="Brown, Evan" w:date="2013-10-28T14:36:00Z"/>
        </w:rPr>
      </w:pPr>
    </w:p>
    <w:p w14:paraId="44A51D3A" w14:textId="5B4CD02C" w:rsidR="0084308C" w:rsidRDefault="0084308C" w:rsidP="005A7A38">
      <w:pPr>
        <w:rPr>
          <w:ins w:id="1513" w:author="Brown, Evan" w:date="2013-10-26T13:29:00Z"/>
        </w:rPr>
      </w:pPr>
      <w:ins w:id="1514"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515" w:author="Brown, Evan" w:date="2013-10-26T13:26:00Z"/>
        </w:rPr>
      </w:pPr>
      <w:bookmarkStart w:id="1516" w:name="_Toc245384360"/>
      <w:ins w:id="1517" w:author="Brown, Evan" w:date="2013-10-26T13:26:00Z">
        <w:r>
          <w:t>The Challenge</w:t>
        </w:r>
        <w:bookmarkEnd w:id="1516"/>
      </w:ins>
    </w:p>
    <w:p w14:paraId="1354C280" w14:textId="29092E4C" w:rsidR="005A7A38" w:rsidRDefault="005A7A38" w:rsidP="005A7A38">
      <w:pPr>
        <w:rPr>
          <w:ins w:id="1518" w:author="Brown, Evan" w:date="2013-10-26T13:26:00Z"/>
          <w:rFonts w:ascii="Consolas" w:hAnsi="Consolas"/>
          <w:b/>
        </w:rPr>
      </w:pPr>
      <w:ins w:id="1519" w:author="Brown, Evan" w:date="2013-10-26T13:26:00Z">
        <w:r>
          <w:t xml:space="preserve">Implement the </w:t>
        </w:r>
      </w:ins>
      <w:proofErr w:type="spellStart"/>
      <w:proofErr w:type="gramStart"/>
      <w:ins w:id="1520" w:author="Brown, Evan" w:date="2013-10-26T13:41:00Z">
        <w:r w:rsidR="000B0609">
          <w:rPr>
            <w:rFonts w:ascii="Consolas" w:hAnsi="Consolas"/>
            <w:b/>
          </w:rPr>
          <w:t>getMasterDbEndpoint</w:t>
        </w:r>
      </w:ins>
      <w:proofErr w:type="spellEnd"/>
      <w:ins w:id="1521"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522" w:author="Brown, Evan" w:date="2013-10-26T13:41:00Z">
        <w:r w:rsidR="00EE14BA">
          <w:rPr>
            <w:rFonts w:ascii="Consolas" w:hAnsi="Consolas"/>
            <w:b/>
          </w:rPr>
          <w:t>getReadR</w:t>
        </w:r>
        <w:r w:rsidR="000B0609">
          <w:rPr>
            <w:rFonts w:ascii="Consolas" w:hAnsi="Consolas"/>
            <w:b/>
          </w:rPr>
          <w:t>eplicaEndpoints</w:t>
        </w:r>
      </w:ins>
      <w:proofErr w:type="spellEnd"/>
      <w:ins w:id="1523"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524" w:author="Brown, Evan" w:date="2013-10-26T13:41:00Z">
        <w:r w:rsidR="000B0609">
          <w:rPr>
            <w:rFonts w:ascii="Consolas" w:hAnsi="Consolas"/>
            <w:b/>
          </w:rPr>
          <w:t>RdsDbEndpointRetriever</w:t>
        </w:r>
      </w:ins>
      <w:proofErr w:type="spellEnd"/>
    </w:p>
    <w:p w14:paraId="72236BD6" w14:textId="77777777" w:rsidR="00E62377" w:rsidRDefault="00E62377">
      <w:pPr>
        <w:rPr>
          <w:ins w:id="1525" w:author="Brown, Evan" w:date="2013-11-07T20:35:00Z"/>
        </w:rPr>
        <w:pPrChange w:id="1526" w:author="Brown, Evan" w:date="2013-11-07T20:35:00Z">
          <w:pPr>
            <w:pStyle w:val="Heading3"/>
          </w:pPr>
        </w:pPrChange>
      </w:pPr>
      <w:bookmarkStart w:id="1527" w:name="_Toc245384361"/>
    </w:p>
    <w:p w14:paraId="2264B131" w14:textId="50DABA21" w:rsidR="00BA335C" w:rsidRDefault="00BA335C">
      <w:pPr>
        <w:rPr>
          <w:ins w:id="1528" w:author="Brown, Evan" w:date="2013-11-06T17:19:00Z"/>
        </w:rPr>
        <w:pPrChange w:id="1529" w:author="Brown, Evan" w:date="2013-11-07T20:35:00Z">
          <w:pPr>
            <w:pStyle w:val="Heading3"/>
          </w:pPr>
        </w:pPrChange>
      </w:pPr>
      <w:ins w:id="1530" w:author="Brown, Evan" w:date="2013-11-06T17:19:00Z">
        <w:r w:rsidRPr="00E62377">
          <w:rPr>
            <w:rStyle w:val="Heading3Char"/>
            <w:rPrChange w:id="1531" w:author="Brown, Evan" w:date="2013-11-07T20:35:00Z">
              <w:rPr>
                <w:b w:val="0"/>
                <w:bCs w:val="0"/>
              </w:rPr>
            </w:rPrChange>
          </w:rPr>
          <w:t>Important Considerations</w:t>
        </w:r>
      </w:ins>
      <w:bookmarkEnd w:id="1527"/>
      <w:ins w:id="1532" w:author="Brown, Evan" w:date="2013-11-07T20:35:00Z">
        <w:r w:rsidR="00E62377" w:rsidRPr="00E62377">
          <w:rPr>
            <w:rStyle w:val="Heading3Char"/>
            <w:rPrChange w:id="1533" w:author="Brown, Evan" w:date="2013-11-07T20:35:00Z">
              <w:rPr>
                <w:b w:val="0"/>
                <w:bCs w:val="0"/>
              </w:rPr>
            </w:rPrChange>
          </w:rPr>
          <w:br/>
        </w:r>
        <w:r w:rsidR="00E62377" w:rsidRPr="00E62377">
          <w:t xml:space="preserve">Look to the master </w:t>
        </w:r>
        <w:proofErr w:type="spellStart"/>
        <w:r w:rsidR="00E62377" w:rsidRPr="00E62377">
          <w:t>DBInstance</w:t>
        </w:r>
        <w:proofErr w:type="spellEnd"/>
        <w:r w:rsidR="00E62377" w:rsidRPr="00E62377">
          <w:t xml:space="preserve"> for Read Replicas, and be sure any Read Replicas are in the ‘available’ state before returning them.</w:t>
        </w:r>
      </w:ins>
    </w:p>
    <w:p w14:paraId="35B668DD" w14:textId="77777777" w:rsidR="005A7A38" w:rsidRDefault="005A7A38">
      <w:pPr>
        <w:pStyle w:val="Heading3"/>
        <w:rPr>
          <w:ins w:id="1534" w:author="Brown, Evan" w:date="2013-10-26T13:26:00Z"/>
        </w:rPr>
        <w:pPrChange w:id="1535" w:author="Brown, Evan" w:date="2013-11-06T17:18:00Z">
          <w:pPr>
            <w:pStyle w:val="Heading2"/>
          </w:pPr>
        </w:pPrChange>
      </w:pPr>
      <w:bookmarkStart w:id="1536" w:name="_Toc245384362"/>
      <w:ins w:id="1537" w:author="Brown, Evan" w:date="2013-10-26T13:26:00Z">
        <w:r>
          <w:t>Super Powers</w:t>
        </w:r>
        <w:bookmarkEnd w:id="1536"/>
      </w:ins>
    </w:p>
    <w:p w14:paraId="2D7E5F0B" w14:textId="794AF892" w:rsidR="000844B3" w:rsidRDefault="000844B3" w:rsidP="005A7A38">
      <w:pPr>
        <w:rPr>
          <w:ins w:id="1538" w:author="Brown, Evan" w:date="2013-11-06T17:27:00Z"/>
          <w:rFonts w:ascii="Consolas" w:hAnsi="Consolas"/>
          <w:b/>
        </w:rPr>
      </w:pPr>
      <w:proofErr w:type="spellStart"/>
      <w:ins w:id="1539" w:author="Brown, Evan" w:date="2013-11-06T17:27:00Z">
        <w:r>
          <w:rPr>
            <w:rFonts w:ascii="Consolas" w:hAnsi="Consolas"/>
            <w:b/>
          </w:rPr>
          <w:t>super.rds</w:t>
        </w:r>
        <w:proofErr w:type="spellEnd"/>
      </w:ins>
    </w:p>
    <w:p w14:paraId="31E1C140" w14:textId="77777777" w:rsidR="005A7A38" w:rsidRDefault="005A7A38" w:rsidP="005A7A38">
      <w:pPr>
        <w:rPr>
          <w:ins w:id="1540" w:author="Brown, Evan" w:date="2013-10-26T13:26:00Z"/>
          <w:rFonts w:ascii="Consolas" w:hAnsi="Consolas"/>
          <w:b/>
        </w:rPr>
      </w:pPr>
      <w:proofErr w:type="spellStart"/>
      <w:ins w:id="1541" w:author="Brown, Evan" w:date="2013-10-26T13:26:00Z">
        <w:r>
          <w:rPr>
            <w:rFonts w:ascii="Consolas" w:hAnsi="Consolas"/>
            <w:b/>
          </w:rPr>
          <w:t>super.con</w:t>
        </w:r>
        <w:r w:rsidRPr="00E242CF">
          <w:rPr>
            <w:rFonts w:ascii="Consolas" w:hAnsi="Consolas"/>
            <w:b/>
          </w:rPr>
          <w:t>fig</w:t>
        </w:r>
        <w:proofErr w:type="spellEnd"/>
      </w:ins>
    </w:p>
    <w:p w14:paraId="226C3F5A" w14:textId="4E7E53DF" w:rsidR="001645AD" w:rsidRDefault="001645AD">
      <w:pPr>
        <w:rPr>
          <w:ins w:id="1542" w:author="Brown, Evan" w:date="2013-10-26T13:26:00Z"/>
        </w:rPr>
      </w:pPr>
      <w:ins w:id="1543" w:author="Brown, Evan" w:date="2013-10-26T15:11:00Z">
        <w:r>
          <w:rPr>
            <w:rFonts w:ascii="Consolas" w:hAnsi="Consolas"/>
            <w:b/>
          </w:rPr>
          <w:t>super.LOG</w:t>
        </w:r>
      </w:ins>
    </w:p>
    <w:p w14:paraId="48303E3A" w14:textId="77777777" w:rsidR="005A7A38" w:rsidRDefault="005A7A38" w:rsidP="005A7A38">
      <w:pPr>
        <w:pStyle w:val="Heading3"/>
        <w:rPr>
          <w:ins w:id="1544" w:author="Brown, Evan" w:date="2013-10-26T13:26:00Z"/>
        </w:rPr>
      </w:pPr>
      <w:bookmarkStart w:id="1545" w:name="_Toc245384363"/>
      <w:ins w:id="1546" w:author="Brown, Evan" w:date="2013-10-26T13:26:00Z">
        <w:r>
          <w:t>Resources</w:t>
        </w:r>
        <w:bookmarkEnd w:id="1545"/>
      </w:ins>
    </w:p>
    <w:p w14:paraId="7DD00DAF" w14:textId="77777777" w:rsidR="005A7A38" w:rsidRDefault="005A7A38" w:rsidP="005A7A38">
      <w:pPr>
        <w:rPr>
          <w:ins w:id="1547" w:author="Brown, Evan" w:date="2013-10-26T13:26:00Z"/>
        </w:rPr>
      </w:pPr>
      <w:ins w:id="1548"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49" w:author="Brown, Evan" w:date="2013-10-26T13:26:00Z"/>
        </w:rPr>
      </w:pPr>
      <w:ins w:id="1550"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551" w:author="Brown, Evan" w:date="2013-10-26T13:26:00Z"/>
        </w:rPr>
      </w:pPr>
      <w:ins w:id="1552" w:author="Brown, Evan" w:date="2013-10-26T13:26:00Z">
        <w:r>
          <w:t xml:space="preserve">The </w:t>
        </w:r>
      </w:ins>
      <w:proofErr w:type="spellStart"/>
      <w:ins w:id="1553" w:author="Brown, Evan" w:date="2013-10-26T13:44:00Z">
        <w:r w:rsidR="000B0609">
          <w:t>AmazonRDS</w:t>
        </w:r>
      </w:ins>
      <w:proofErr w:type="spellEnd"/>
      <w:ins w:id="1554" w:author="Brown, Evan" w:date="2013-10-26T13:26:00Z">
        <w:r>
          <w:t xml:space="preserve"> Interface</w:t>
        </w:r>
      </w:ins>
    </w:p>
    <w:p w14:paraId="20BA93A2" w14:textId="77777777" w:rsidR="00B34843" w:rsidRDefault="00B34843" w:rsidP="00B34843">
      <w:pPr>
        <w:pStyle w:val="Heading3"/>
        <w:rPr>
          <w:ins w:id="1555" w:author="Brown, Evan" w:date="2013-10-28T14:27:00Z"/>
        </w:rPr>
      </w:pPr>
      <w:bookmarkStart w:id="1556" w:name="_Toc245384364"/>
      <w:ins w:id="1557" w:author="Brown, Evan" w:date="2013-10-28T14:27:00Z">
        <w:r>
          <w:t>Is It Working?</w:t>
        </w:r>
        <w:bookmarkEnd w:id="1556"/>
      </w:ins>
    </w:p>
    <w:p w14:paraId="0244B403" w14:textId="28F1F435" w:rsidR="00B34843" w:rsidRDefault="00567464">
      <w:pPr>
        <w:rPr>
          <w:ins w:id="1558" w:author="Brown, Evan" w:date="2013-10-28T14:27:00Z"/>
        </w:rPr>
        <w:pPrChange w:id="1559" w:author="Brown, Evan" w:date="2013-10-28T14:27:00Z">
          <w:pPr>
            <w:pStyle w:val="Heading3"/>
          </w:pPr>
        </w:pPrChange>
      </w:pPr>
      <w:ins w:id="1560" w:author="Brown, Evan" w:date="2013-10-28T15:00:00Z">
        <w:r>
          <w:t xml:space="preserve">Upload a new video with some tags. Since video metadata and tags are stored in RDS, if this works you know you’re golden. Also, </w:t>
        </w:r>
      </w:ins>
      <w:ins w:id="1561" w:author="Brown, Evan" w:date="2013-10-28T14:34:00Z">
        <w:r>
          <w:t>i</w:t>
        </w:r>
        <w:r w:rsidR="00BD13B3">
          <w:t xml:space="preserve">f your code is successfully locating and returning endpoints for RDS, you should see </w:t>
        </w:r>
        <w:r w:rsidR="000D6AC0">
          <w:t xml:space="preserve">console output </w:t>
        </w:r>
        <w:r w:rsidR="000D6AC0">
          <w:lastRenderedPageBreak/>
          <w:t>indicating as mu</w:t>
        </w:r>
        <w:r w:rsidR="00BD13B3">
          <w:t>ch:</w:t>
        </w:r>
        <w:r w:rsidR="00BD13B3">
          <w:br/>
        </w:r>
        <w:r w:rsidR="00BD13B3" w:rsidRPr="00611570">
          <w:rPr>
            <w:noProof/>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62" w:author="Brown, Evan" w:date="2013-10-26T13:26:00Z"/>
        </w:rPr>
      </w:pPr>
      <w:bookmarkStart w:id="1563" w:name="_Toc245384365"/>
      <w:ins w:id="1564" w:author="Brown, Evan" w:date="2013-10-26T13:26:00Z">
        <w:r>
          <w:t>If You Get Stuck</w:t>
        </w:r>
        <w:bookmarkEnd w:id="1563"/>
      </w:ins>
    </w:p>
    <w:p w14:paraId="48E218F2" w14:textId="023E5D0B" w:rsidR="005A7A38" w:rsidRDefault="005A7A38" w:rsidP="005A7A38">
      <w:pPr>
        <w:rPr>
          <w:ins w:id="1565" w:author="Brown, Evan" w:date="2013-10-26T13:26:00Z"/>
        </w:rPr>
      </w:pPr>
      <w:ins w:id="1566"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567"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568" w:author="Brown, Evan" w:date="2013-10-26T13:26:00Z"/>
        </w:rPr>
      </w:pPr>
    </w:p>
    <w:p w14:paraId="18707E3A" w14:textId="77777777" w:rsidR="00D85779" w:rsidRDefault="005A7A38" w:rsidP="005A7A38">
      <w:pPr>
        <w:rPr>
          <w:ins w:id="1569" w:author="Brown, Evan" w:date="2013-10-28T14:36:00Z"/>
        </w:rPr>
      </w:pPr>
      <w:ins w:id="1570"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571" w:author="Brown, Evan" w:date="2013-10-26T13:45:00Z">
        <w:r w:rsidR="000B0609">
          <w:rPr>
            <w:rFonts w:ascii="Consolas" w:hAnsi="Consolas"/>
            <w:b/>
          </w:rPr>
          <w:t>getMasterDbEndpoint</w:t>
        </w:r>
      </w:ins>
      <w:proofErr w:type="spellEnd"/>
      <w:ins w:id="1572"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573" w:author="Brown, Evan" w:date="2013-10-26T13:45:00Z">
        <w:r w:rsidR="000B0609">
          <w:rPr>
            <w:rFonts w:ascii="Consolas" w:hAnsi="Consolas"/>
            <w:b/>
          </w:rPr>
          <w:t>getReadreplicaEndpoints</w:t>
        </w:r>
      </w:ins>
      <w:proofErr w:type="spellEnd"/>
      <w:ins w:id="1574" w:author="Brown, Evan" w:date="2013-10-26T13:26:00Z">
        <w:r>
          <w:rPr>
            <w:rFonts w:ascii="Consolas" w:hAnsi="Consolas"/>
            <w:b/>
          </w:rPr>
          <w:t>()</w:t>
        </w:r>
        <w:r>
          <w:t xml:space="preserve"> will </w:t>
        </w:r>
      </w:ins>
      <w:ins w:id="1575" w:author="Brown, Evan" w:date="2013-10-26T13:45:00Z">
        <w:r w:rsidR="000B0609">
          <w:t>free you up to work on the next challenge.</w:t>
        </w:r>
      </w:ins>
      <w:ins w:id="1576" w:author="Brown, Evan" w:date="2013-10-26T13:26:00Z">
        <w:r>
          <w:t xml:space="preserve"> </w:t>
        </w:r>
      </w:ins>
    </w:p>
    <w:p w14:paraId="5F34A1BA" w14:textId="77777777" w:rsidR="00D85779" w:rsidRDefault="00D85779" w:rsidP="00D85779">
      <w:pPr>
        <w:pStyle w:val="Heading2"/>
        <w:rPr>
          <w:ins w:id="1577" w:author="Brown, Evan" w:date="2013-10-28T14:36:00Z"/>
        </w:rPr>
      </w:pPr>
      <w:bookmarkStart w:id="1578" w:name="_Toc245384366"/>
      <w:ins w:id="1579" w:author="Brown, Evan" w:date="2013-10-28T14:36:00Z">
        <w:r>
          <w:t>Detail Detour</w:t>
        </w:r>
        <w:bookmarkEnd w:id="1578"/>
      </w:ins>
    </w:p>
    <w:p w14:paraId="70020789" w14:textId="6AE80FA7" w:rsidR="004E3995" w:rsidRDefault="002F6542" w:rsidP="00D85779">
      <w:pPr>
        <w:rPr>
          <w:ins w:id="1580" w:author="Brown, Evan" w:date="2013-10-17T22:26:00Z"/>
        </w:rPr>
      </w:pPr>
      <w:ins w:id="1581" w:author="Brown, Evan" w:date="2013-10-28T14:44:00Z">
        <w:r>
          <w:t xml:space="preserve">The code you’ve written will detect RDS Read Replicas if they exist. Open the </w:t>
        </w:r>
      </w:ins>
      <w:ins w:id="1582" w:author="Brown, Evan" w:date="2013-10-28T14:45:00Z">
        <w:r>
          <w:fldChar w:fldCharType="begin"/>
        </w:r>
      </w:ins>
      <w:r w:rsidR="00611570">
        <w:instrText>HYPERLINK "C:\\Users\\evbrown\\AppData\\Local\\Temp\\console.aws.amazon.com\\rds\\home"</w:instrText>
      </w:r>
      <w:ins w:id="1583" w:author="Brown, Evan" w:date="2013-10-28T14:45:00Z">
        <w:r>
          <w:fldChar w:fldCharType="separate"/>
        </w:r>
        <w:r w:rsidRPr="002F6542">
          <w:rPr>
            <w:rStyle w:val="Hyperlink"/>
          </w:rPr>
          <w:t>RDS Management Console</w:t>
        </w:r>
        <w:r>
          <w:fldChar w:fldCharType="end"/>
        </w:r>
        <w:r>
          <w:t xml:space="preserve">, locate your database, and provision a Read Replica. When the RR is ready, </w:t>
        </w:r>
      </w:ins>
      <w:ins w:id="1584" w:author="Brown, Evan" w:date="2013-10-28T22:12:00Z">
        <w:r w:rsidR="00804648">
          <w:t>restart Tomcat</w:t>
        </w:r>
      </w:ins>
      <w:ins w:id="1585" w:author="Brown, Evan" w:date="2013-10-28T14:45:00Z">
        <w:r>
          <w:t xml:space="preserve"> and confirm that the Read Replica was detected.</w:t>
        </w:r>
      </w:ins>
      <w:ins w:id="1586" w:author="Brown, Evan" w:date="2013-10-17T22:26:00Z">
        <w:r w:rsidR="004E3995">
          <w:br w:type="page"/>
        </w:r>
      </w:ins>
    </w:p>
    <w:p w14:paraId="74A3EE81" w14:textId="3501D1FA" w:rsidR="004E3995" w:rsidRDefault="004E3995" w:rsidP="004E3995">
      <w:pPr>
        <w:pStyle w:val="Title"/>
        <w:rPr>
          <w:ins w:id="1587" w:author="Brown, Evan" w:date="2013-10-17T22:26:00Z"/>
        </w:rPr>
      </w:pPr>
      <w:ins w:id="1588" w:author="Brown, Evan" w:date="2013-10-17T22:26:00Z">
        <w:r>
          <w:lastRenderedPageBreak/>
          <w:t xml:space="preserve">Challenge: </w:t>
        </w:r>
      </w:ins>
      <w:ins w:id="1589" w:author="Brown, Evan" w:date="2013-10-17T22:27:00Z">
        <w:r>
          <w:t>S3 for Profile Pictures</w:t>
        </w:r>
      </w:ins>
    </w:p>
    <w:p w14:paraId="5001CC90" w14:textId="713C8BAD" w:rsidR="004E3995" w:rsidRDefault="004E3995" w:rsidP="004E3995">
      <w:pPr>
        <w:pStyle w:val="Heading1"/>
        <w:rPr>
          <w:ins w:id="1590" w:author="Brown, Evan" w:date="2013-10-17T22:27:00Z"/>
        </w:rPr>
      </w:pPr>
      <w:bookmarkStart w:id="1591" w:name="_Toc245384367"/>
      <w:ins w:id="1592" w:author="Brown, Evan" w:date="2013-10-17T22:26:00Z">
        <w:r>
          <w:t xml:space="preserve">Challenge: </w:t>
        </w:r>
      </w:ins>
      <w:ins w:id="1593" w:author="Brown, Evan" w:date="2013-10-17T22:27:00Z">
        <w:r>
          <w:t>S3 for Profile Pictures</w:t>
        </w:r>
        <w:bookmarkEnd w:id="1591"/>
      </w:ins>
    </w:p>
    <w:p w14:paraId="38455DE6" w14:textId="229A1743" w:rsidR="007D7E13" w:rsidRDefault="007D7E13" w:rsidP="007D7E13">
      <w:pPr>
        <w:rPr>
          <w:ins w:id="1594" w:author="Brown, Evan" w:date="2013-10-26T13:48:00Z"/>
        </w:rPr>
      </w:pPr>
      <w:ins w:id="1595" w:author="Brown, Evan" w:date="2013-10-26T13:49:00Z">
        <w:r>
          <w:t xml:space="preserve">In the first challenge you used DynamoDB to save and retrieve user account/profile information. Our application also allows users to customize their profile picture. </w:t>
        </w:r>
      </w:ins>
      <w:ins w:id="1596" w:author="Brown, Evan" w:date="2013-10-26T13:50:00Z">
        <w:r>
          <w:t>It doesn’t make a lot of sense to store image</w:t>
        </w:r>
      </w:ins>
      <w:ins w:id="1597" w:author="Brown, Evan" w:date="2013-10-26T13:51:00Z">
        <w:r>
          <w:t>s</w:t>
        </w:r>
      </w:ins>
      <w:ins w:id="1598" w:author="Brown, Evan" w:date="2013-10-26T13:50:00Z">
        <w:r>
          <w:t xml:space="preserve"> in DynamoDB </w:t>
        </w:r>
      </w:ins>
      <w:ins w:id="1599" w:author="Brown, Evan" w:date="2013-10-26T13:51:00Z">
        <w:r>
          <w:t>when we</w:t>
        </w:r>
      </w:ins>
      <w:ins w:id="1600" w:author="Brown, Evan" w:date="2013-10-28T22:15:00Z">
        <w:r w:rsidR="00BE7062">
          <w:t xml:space="preserve"> have</w:t>
        </w:r>
      </w:ins>
      <w:ins w:id="1601" w:author="Brown, Evan" w:date="2013-10-26T13:50:00Z">
        <w:r>
          <w:t xml:space="preserve"> S3</w:t>
        </w:r>
      </w:ins>
      <w:ins w:id="1602" w:author="Brown, Evan" w:date="2013-10-26T13:51:00Z">
        <w:r>
          <w:t xml:space="preserve"> at our disposal. </w:t>
        </w:r>
      </w:ins>
      <w:ins w:id="1603" w:author="Brown, Evan" w:date="2013-10-26T13:49:00Z">
        <w:r>
          <w:t xml:space="preserve">When a user </w:t>
        </w:r>
      </w:ins>
      <w:ins w:id="1604" w:author="Brown, Evan" w:date="2013-10-26T13:51:00Z">
        <w:r>
          <w:t>uploads a custom profile pic</w:t>
        </w:r>
      </w:ins>
      <w:ins w:id="1605"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606"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607" w:author="Brown, Evan" w:date="2013-10-26T13:50:00Z">
              <w:rPr>
                <w:rFonts w:ascii="Consolas" w:hAnsi="Consolas"/>
                <w:b/>
              </w:rPr>
            </w:rPrChange>
          </w:rPr>
          <w:t>method</w:t>
        </w:r>
        <w:r>
          <w:t xml:space="preserve"> </w:t>
        </w:r>
      </w:ins>
      <w:ins w:id="1608" w:author="Brown, Evan" w:date="2013-10-26T13:51:00Z">
        <w:r>
          <w:t>puts that image in S3 and updates the item in DynamoDB with a reference to the object.</w:t>
        </w:r>
      </w:ins>
    </w:p>
    <w:p w14:paraId="58301DEA" w14:textId="77777777" w:rsidR="007D7E13" w:rsidRDefault="007D7E13" w:rsidP="007D7E13">
      <w:pPr>
        <w:pStyle w:val="Heading2"/>
        <w:rPr>
          <w:ins w:id="1609" w:author="Brown, Evan" w:date="2013-10-26T13:48:00Z"/>
        </w:rPr>
      </w:pPr>
      <w:bookmarkStart w:id="1610" w:name="_Toc245384368"/>
      <w:ins w:id="1611" w:author="Brown, Evan" w:date="2013-10-26T13:48:00Z">
        <w:r>
          <w:t>The Challenge</w:t>
        </w:r>
        <w:bookmarkEnd w:id="1610"/>
      </w:ins>
    </w:p>
    <w:p w14:paraId="48F88049" w14:textId="0014184A" w:rsidR="007D7E13" w:rsidRDefault="007D7E13" w:rsidP="007D7E13">
      <w:pPr>
        <w:rPr>
          <w:ins w:id="1612" w:author="Brown, Evan" w:date="2013-10-26T13:48:00Z"/>
          <w:rFonts w:ascii="Consolas" w:hAnsi="Consolas"/>
          <w:b/>
        </w:rPr>
      </w:pPr>
      <w:ins w:id="1613" w:author="Brown, Evan" w:date="2013-10-26T13:48:00Z">
        <w:r>
          <w:t xml:space="preserve">Implement the </w:t>
        </w:r>
      </w:ins>
      <w:proofErr w:type="gramStart"/>
      <w:ins w:id="1614" w:author="Brown, Evan" w:date="2013-10-26T13:53:00Z">
        <w:r>
          <w:rPr>
            <w:rFonts w:ascii="Consolas" w:hAnsi="Consolas"/>
            <w:b/>
          </w:rPr>
          <w:t>uploadFileToS3</w:t>
        </w:r>
      </w:ins>
      <w:ins w:id="1615" w:author="Brown, Evan" w:date="2013-10-26T13:48:00Z">
        <w:r w:rsidRPr="00E242CF">
          <w:rPr>
            <w:rFonts w:ascii="Consolas" w:hAnsi="Consolas"/>
            <w:b/>
          </w:rPr>
          <w:t>(</w:t>
        </w:r>
        <w:proofErr w:type="gramEnd"/>
        <w:r w:rsidRPr="00E242CF">
          <w:rPr>
            <w:rFonts w:ascii="Consolas" w:hAnsi="Consolas"/>
            <w:b/>
          </w:rPr>
          <w:t>)</w:t>
        </w:r>
      </w:ins>
      <w:ins w:id="1616" w:author="Brown, Evan" w:date="2013-10-26T13:53:00Z">
        <w:r>
          <w:t xml:space="preserve"> </w:t>
        </w:r>
      </w:ins>
      <w:ins w:id="1617"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618" w:author="Brown, Evan" w:date="2013-10-26T13:53:00Z">
        <w:r>
          <w:rPr>
            <w:rFonts w:ascii="Consolas" w:hAnsi="Consolas"/>
            <w:b/>
          </w:rPr>
          <w:t>DynamoDbUserDaoImpl</w:t>
        </w:r>
      </w:ins>
      <w:proofErr w:type="spellEnd"/>
    </w:p>
    <w:p w14:paraId="71F23DB1" w14:textId="00AA2C8D" w:rsidR="007D7E13" w:rsidRDefault="007D7E13">
      <w:pPr>
        <w:pStyle w:val="Heading3"/>
        <w:rPr>
          <w:ins w:id="1619" w:author="Brown, Evan" w:date="2013-10-26T13:54:00Z"/>
        </w:rPr>
        <w:pPrChange w:id="1620" w:author="Brown, Evan" w:date="2013-10-28T14:58:00Z">
          <w:pPr>
            <w:pStyle w:val="Heading2"/>
          </w:pPr>
        </w:pPrChange>
      </w:pPr>
      <w:bookmarkStart w:id="1621" w:name="_Toc245384369"/>
      <w:ins w:id="1622" w:author="Brown, Evan" w:date="2013-10-26T13:54:00Z">
        <w:r>
          <w:t>Important Considerations</w:t>
        </w:r>
        <w:bookmarkEnd w:id="1621"/>
      </w:ins>
    </w:p>
    <w:p w14:paraId="037A2A01" w14:textId="4113428F" w:rsidR="007D7E13" w:rsidRDefault="007D7E13">
      <w:pPr>
        <w:pStyle w:val="ListParagraph"/>
        <w:numPr>
          <w:ilvl w:val="0"/>
          <w:numId w:val="27"/>
        </w:numPr>
        <w:rPr>
          <w:ins w:id="1623" w:author="Brown, Evan" w:date="2013-10-26T13:55:00Z"/>
        </w:rPr>
        <w:pPrChange w:id="1624" w:author="Brown, Evan" w:date="2013-10-26T13:54:00Z">
          <w:pPr>
            <w:pStyle w:val="Heading2"/>
          </w:pPr>
        </w:pPrChange>
      </w:pPr>
      <w:ins w:id="1625" w:author="Brown, Evan" w:date="2013-10-26T13:54:00Z">
        <w:r>
          <w:t xml:space="preserve">Watch out for profile </w:t>
        </w:r>
        <w:proofErr w:type="spellStart"/>
        <w:r>
          <w:t>pics</w:t>
        </w:r>
        <w:proofErr w:type="spellEnd"/>
        <w:r>
          <w:t xml:space="preserve"> from different users with the same name (</w:t>
        </w:r>
      </w:ins>
      <w:ins w:id="1626"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627" w:author="Brown, Evan" w:date="2013-10-26T13:56:00Z"/>
          <w:rFonts w:ascii="Consolas" w:hAnsi="Consolas"/>
          <w:rPrChange w:id="1628" w:author="Brown, Evan" w:date="2013-10-26T13:56:00Z">
            <w:rPr>
              <w:ins w:id="1629" w:author="Brown, Evan" w:date="2013-10-26T13:56:00Z"/>
            </w:rPr>
          </w:rPrChange>
        </w:rPr>
        <w:pPrChange w:id="1630" w:author="Brown, Evan" w:date="2013-10-26T13:54:00Z">
          <w:pPr>
            <w:pStyle w:val="Heading2"/>
          </w:pPr>
        </w:pPrChange>
      </w:pPr>
      <w:ins w:id="1631" w:author="Brown, Evan" w:date="2013-10-26T13:55:00Z">
        <w:r>
          <w:t xml:space="preserve">See </w:t>
        </w:r>
      </w:ins>
      <w:proofErr w:type="spellStart"/>
      <w:ins w:id="1632" w:author="Brown, Evan" w:date="2013-10-26T13:56:00Z">
        <w:r w:rsidRPr="007D7E13">
          <w:rPr>
            <w:rFonts w:ascii="Consolas" w:hAnsi="Consolas"/>
            <w:b/>
            <w:rPrChange w:id="1633" w:author="Brown, Evan" w:date="2013-10-26T13:56:00Z">
              <w:rPr>
                <w:b w:val="0"/>
                <w:bCs w:val="0"/>
              </w:rPr>
            </w:rPrChange>
          </w:rPr>
          <w:t>config.getProperty</w:t>
        </w:r>
        <w:proofErr w:type="spellEnd"/>
        <w:r w:rsidRPr="007D7E13">
          <w:rPr>
            <w:rFonts w:ascii="Consolas" w:hAnsi="Consolas"/>
            <w:b/>
            <w:rPrChange w:id="1634" w:author="Brown, Evan" w:date="2013-10-26T13:56:00Z">
              <w:rPr>
                <w:b w:val="0"/>
                <w:bCs w:val="0"/>
              </w:rPr>
            </w:rPrChange>
          </w:rPr>
          <w:t>(Con</w:t>
        </w:r>
        <w:r>
          <w:rPr>
            <w:rFonts w:ascii="Consolas" w:hAnsi="Consolas"/>
            <w:b/>
            <w:rPrChange w:id="1635" w:author="Brown, Evan" w:date="2013-10-26T13:56:00Z">
              <w:rPr>
                <w:rFonts w:ascii="Consolas" w:hAnsi="Consolas"/>
                <w:bCs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pPr>
        <w:pStyle w:val="ListParagraph"/>
        <w:numPr>
          <w:ilvl w:val="0"/>
          <w:numId w:val="27"/>
        </w:numPr>
        <w:rPr>
          <w:ins w:id="1636" w:author="Brown, Evan" w:date="2013-10-26T13:57:00Z"/>
          <w:rFonts w:ascii="Consolas" w:hAnsi="Consolas"/>
          <w:rPrChange w:id="1637" w:author="Brown, Evan" w:date="2013-10-26T13:57:00Z">
            <w:rPr>
              <w:ins w:id="1638" w:author="Brown, Evan" w:date="2013-10-26T13:57:00Z"/>
            </w:rPr>
          </w:rPrChange>
        </w:rPr>
        <w:pPrChange w:id="1639" w:author="Brown, Evan" w:date="2013-10-26T13:54:00Z">
          <w:pPr>
            <w:pStyle w:val="Heading2"/>
          </w:pPr>
        </w:pPrChange>
      </w:pPr>
      <w:ins w:id="1640" w:author="Brown, Evan" w:date="2013-10-26T13:57:00Z">
        <w:r>
          <w:t>The profile photo should have a public read ACL</w:t>
        </w:r>
      </w:ins>
    </w:p>
    <w:p w14:paraId="4CBE9758" w14:textId="05F89B0E" w:rsidR="007D7E13" w:rsidRPr="00C97CC8" w:rsidRDefault="007D7E13">
      <w:pPr>
        <w:pStyle w:val="ListParagraph"/>
        <w:numPr>
          <w:ilvl w:val="0"/>
          <w:numId w:val="27"/>
        </w:numPr>
        <w:rPr>
          <w:ins w:id="1641" w:author="Brown, Evan" w:date="2013-11-06T17:35:00Z"/>
          <w:rFonts w:ascii="Consolas" w:hAnsi="Consolas"/>
          <w:rPrChange w:id="1642" w:author="Brown, Evan" w:date="2013-11-06T17:35:00Z">
            <w:rPr>
              <w:ins w:id="1643" w:author="Brown, Evan" w:date="2013-11-06T17:35:00Z"/>
            </w:rPr>
          </w:rPrChange>
        </w:rPr>
        <w:pPrChange w:id="1644" w:author="Brown, Evan" w:date="2013-10-26T13:54:00Z">
          <w:pPr>
            <w:pStyle w:val="Heading2"/>
          </w:pPr>
        </w:pPrChange>
      </w:pPr>
      <w:ins w:id="1645" w:author="Brown, Evan" w:date="2013-10-26T13:57:00Z">
        <w:r>
          <w:t>Return the URL (i.e. http://…) of the uploaded photo.</w:t>
        </w:r>
      </w:ins>
    </w:p>
    <w:p w14:paraId="48BDD66B" w14:textId="77C37884" w:rsidR="00C97CC8" w:rsidRPr="007D7E13" w:rsidRDefault="00C97CC8">
      <w:pPr>
        <w:pStyle w:val="ListParagraph"/>
        <w:numPr>
          <w:ilvl w:val="0"/>
          <w:numId w:val="27"/>
        </w:numPr>
        <w:rPr>
          <w:ins w:id="1646" w:author="Brown, Evan" w:date="2013-10-26T13:54:00Z"/>
          <w:rFonts w:ascii="Consolas" w:hAnsi="Consolas"/>
          <w:rPrChange w:id="1647" w:author="Brown, Evan" w:date="2013-10-26T13:56:00Z">
            <w:rPr>
              <w:ins w:id="1648" w:author="Brown, Evan" w:date="2013-10-26T13:54:00Z"/>
            </w:rPr>
          </w:rPrChange>
        </w:rPr>
        <w:pPrChange w:id="1649" w:author="Brown, Evan" w:date="2013-10-26T13:54:00Z">
          <w:pPr>
            <w:pStyle w:val="Heading2"/>
          </w:pPr>
        </w:pPrChange>
      </w:pPr>
      <w:ins w:id="1650" w:author="Brown, Evan" w:date="2013-11-06T17:35:00Z">
        <w:r>
          <w:t>Don’t forget to set the content type of the object!</w:t>
        </w:r>
      </w:ins>
    </w:p>
    <w:p w14:paraId="005E480A" w14:textId="735EF2F2" w:rsidR="007D7E13" w:rsidRDefault="007D7E13">
      <w:pPr>
        <w:pStyle w:val="Heading3"/>
        <w:rPr>
          <w:ins w:id="1651" w:author="Brown, Evan" w:date="2013-10-26T13:48:00Z"/>
        </w:rPr>
        <w:pPrChange w:id="1652" w:author="Brown, Evan" w:date="2013-10-28T14:58:00Z">
          <w:pPr>
            <w:pStyle w:val="Heading2"/>
          </w:pPr>
        </w:pPrChange>
      </w:pPr>
      <w:bookmarkStart w:id="1653" w:name="_Toc245384370"/>
      <w:ins w:id="1654" w:author="Brown, Evan" w:date="2013-10-26T13:48:00Z">
        <w:r>
          <w:t>Super Powers</w:t>
        </w:r>
      </w:ins>
      <w:bookmarkEnd w:id="1653"/>
      <w:ins w:id="1655" w:author="Brown, Evan" w:date="2013-11-05T21:14:00Z">
        <w:r w:rsidR="00F92113">
          <w:tab/>
        </w:r>
      </w:ins>
    </w:p>
    <w:p w14:paraId="3BFE611A" w14:textId="77777777" w:rsidR="007D7E13" w:rsidRDefault="007D7E13" w:rsidP="007D7E13">
      <w:pPr>
        <w:rPr>
          <w:ins w:id="1656" w:author="Brown, Evan" w:date="2013-10-26T13:48:00Z"/>
          <w:rFonts w:ascii="Consolas" w:hAnsi="Consolas"/>
          <w:b/>
        </w:rPr>
      </w:pPr>
      <w:proofErr w:type="spellStart"/>
      <w:ins w:id="1657" w:author="Brown, Evan" w:date="2013-10-26T13:48:00Z">
        <w:r>
          <w:rPr>
            <w:rFonts w:ascii="Consolas" w:hAnsi="Consolas"/>
            <w:b/>
          </w:rPr>
          <w:t>super.con</w:t>
        </w:r>
        <w:r w:rsidRPr="00E242CF">
          <w:rPr>
            <w:rFonts w:ascii="Consolas" w:hAnsi="Consolas"/>
            <w:b/>
          </w:rPr>
          <w:t>fig</w:t>
        </w:r>
        <w:proofErr w:type="spellEnd"/>
      </w:ins>
    </w:p>
    <w:p w14:paraId="28E00880" w14:textId="4E2A0470" w:rsidR="007D7E13" w:rsidRDefault="007D7E13" w:rsidP="007D7E13">
      <w:pPr>
        <w:rPr>
          <w:ins w:id="1658" w:author="Brown, Evan" w:date="2013-10-26T15:11:00Z"/>
          <w:rFonts w:ascii="Consolas" w:hAnsi="Consolas"/>
          <w:b/>
        </w:rPr>
      </w:pPr>
      <w:ins w:id="1659" w:author="Brown, Evan" w:date="2013-10-26T13:48:00Z">
        <w:r>
          <w:rPr>
            <w:rFonts w:ascii="Consolas" w:hAnsi="Consolas"/>
            <w:b/>
          </w:rPr>
          <w:t>super.</w:t>
        </w:r>
      </w:ins>
      <w:ins w:id="1660" w:author="Brown, Evan" w:date="2013-10-26T13:54:00Z">
        <w:r>
          <w:rPr>
            <w:rFonts w:ascii="Consolas" w:hAnsi="Consolas"/>
            <w:b/>
          </w:rPr>
          <w:t>s3Client</w:t>
        </w:r>
      </w:ins>
    </w:p>
    <w:p w14:paraId="6A7ABFC5" w14:textId="0011A988" w:rsidR="001645AD" w:rsidRDefault="001645AD" w:rsidP="007D7E13">
      <w:pPr>
        <w:rPr>
          <w:ins w:id="1661" w:author="Brown, Evan" w:date="2013-10-26T13:48:00Z"/>
        </w:rPr>
      </w:pPr>
      <w:ins w:id="1662" w:author="Brown, Evan" w:date="2013-10-26T15:11:00Z">
        <w:r>
          <w:rPr>
            <w:rFonts w:ascii="Consolas" w:hAnsi="Consolas"/>
            <w:b/>
          </w:rPr>
          <w:t>super.LOG</w:t>
        </w:r>
      </w:ins>
    </w:p>
    <w:p w14:paraId="35B2E780" w14:textId="77777777" w:rsidR="007D7E13" w:rsidRDefault="007D7E13" w:rsidP="007D7E13">
      <w:pPr>
        <w:pStyle w:val="Heading3"/>
        <w:rPr>
          <w:ins w:id="1663" w:author="Brown, Evan" w:date="2013-10-26T13:48:00Z"/>
        </w:rPr>
      </w:pPr>
      <w:bookmarkStart w:id="1664" w:name="_Toc245384371"/>
      <w:ins w:id="1665" w:author="Brown, Evan" w:date="2013-10-26T13:48:00Z">
        <w:r>
          <w:t>Resources</w:t>
        </w:r>
        <w:bookmarkEnd w:id="1664"/>
      </w:ins>
    </w:p>
    <w:p w14:paraId="2B67DA8A" w14:textId="77777777" w:rsidR="007D7E13" w:rsidRDefault="007D7E13" w:rsidP="007D7E13">
      <w:pPr>
        <w:rPr>
          <w:ins w:id="1666" w:author="Brown, Evan" w:date="2013-10-26T13:48:00Z"/>
        </w:rPr>
      </w:pPr>
      <w:ins w:id="1667"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68" w:author="Brown, Evan" w:date="2013-10-26T13:48:00Z"/>
        </w:rPr>
      </w:pPr>
      <w:ins w:id="1669"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670" w:author="Brown, Evan" w:date="2013-11-06T17:34:00Z"/>
        </w:rPr>
      </w:pPr>
      <w:ins w:id="1671" w:author="Brown, Evan" w:date="2013-10-26T13:48:00Z">
        <w:r>
          <w:t xml:space="preserve">The </w:t>
        </w:r>
      </w:ins>
      <w:ins w:id="1672" w:author="Brown, Evan" w:date="2013-10-26T13:57:00Z">
        <w:r w:rsidRPr="000844B3">
          <w:rPr>
            <w:rFonts w:ascii="Consolas" w:hAnsi="Consolas"/>
            <w:b/>
            <w:rPrChange w:id="1673" w:author="Brown, Evan" w:date="2013-11-06T17:35:00Z">
              <w:rPr/>
            </w:rPrChange>
          </w:rPr>
          <w:t>AmazonS3</w:t>
        </w:r>
      </w:ins>
      <w:ins w:id="1674" w:author="Brown, Evan" w:date="2013-10-26T13:48:00Z">
        <w:r w:rsidRPr="000844B3">
          <w:rPr>
            <w:rFonts w:ascii="Consolas" w:hAnsi="Consolas"/>
            <w:b/>
            <w:rPrChange w:id="1675" w:author="Brown, Evan" w:date="2013-11-06T17:35:00Z">
              <w:rPr/>
            </w:rPrChange>
          </w:rPr>
          <w:t xml:space="preserve"> </w:t>
        </w:r>
        <w:r>
          <w:t>Interface</w:t>
        </w:r>
      </w:ins>
    </w:p>
    <w:p w14:paraId="513EDEE9" w14:textId="5AC8E727" w:rsidR="000844B3" w:rsidRDefault="000844B3" w:rsidP="007D7E13">
      <w:pPr>
        <w:rPr>
          <w:ins w:id="1676" w:author="Brown, Evan" w:date="2013-10-28T14:47:00Z"/>
        </w:rPr>
      </w:pPr>
      <w:proofErr w:type="spellStart"/>
      <w:ins w:id="1677" w:author="Brown, Evan" w:date="2013-11-06T17:35:00Z">
        <w:r w:rsidRPr="000844B3">
          <w:rPr>
            <w:rFonts w:ascii="Consolas" w:hAnsi="Consolas"/>
            <w:b/>
            <w:rPrChange w:id="1678" w:author="Brown, Evan" w:date="2013-11-06T17:35:00Z">
              <w:rPr/>
            </w:rPrChange>
          </w:rPr>
          <w:t>CommonsMultipartFile</w:t>
        </w:r>
        <w:proofErr w:type="spellEnd"/>
        <w:r w:rsidRPr="000844B3">
          <w:rPr>
            <w:rFonts w:ascii="Consolas" w:hAnsi="Consolas"/>
            <w:b/>
            <w:rPrChange w:id="1679" w:author="Brown, Evan" w:date="2013-11-06T17:35:00Z">
              <w:rPr/>
            </w:rPrChange>
          </w:rPr>
          <w:t xml:space="preserve"> </w:t>
        </w:r>
        <w:r>
          <w:t>documentation</w:t>
        </w:r>
      </w:ins>
    </w:p>
    <w:p w14:paraId="1CC78EF1" w14:textId="77777777" w:rsidR="00D11279" w:rsidRDefault="00D11279" w:rsidP="00D11279">
      <w:pPr>
        <w:pStyle w:val="Heading3"/>
        <w:rPr>
          <w:ins w:id="1680" w:author="Brown, Evan" w:date="2013-10-28T14:47:00Z"/>
        </w:rPr>
      </w:pPr>
      <w:bookmarkStart w:id="1681" w:name="_Toc245384372"/>
      <w:ins w:id="1682" w:author="Brown, Evan" w:date="2013-10-28T14:47:00Z">
        <w:r>
          <w:lastRenderedPageBreak/>
          <w:t>Is It Working?</w:t>
        </w:r>
        <w:bookmarkEnd w:id="1681"/>
      </w:ins>
    </w:p>
    <w:p w14:paraId="7F55E1E2" w14:textId="24A2AD75" w:rsidR="00D11279" w:rsidRDefault="00D11279" w:rsidP="00D11279">
      <w:pPr>
        <w:rPr>
          <w:ins w:id="1683" w:author="Brown, Evan" w:date="2013-10-26T13:48:00Z"/>
        </w:rPr>
      </w:pPr>
      <w:ins w:id="1684" w:author="Brown, Evan" w:date="2013-10-28T14:47:00Z">
        <w:r>
          <w:t xml:space="preserve">If your code is working, you should be able to </w:t>
        </w:r>
      </w:ins>
      <w:ins w:id="1685"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686" w:author="Brown, Evan" w:date="2013-10-26T13:48:00Z"/>
        </w:rPr>
      </w:pPr>
      <w:bookmarkStart w:id="1687" w:name="_Toc245384373"/>
      <w:ins w:id="1688" w:author="Brown, Evan" w:date="2013-10-26T13:48:00Z">
        <w:r>
          <w:t>If You Get Stuck</w:t>
        </w:r>
        <w:bookmarkEnd w:id="1687"/>
      </w:ins>
    </w:p>
    <w:p w14:paraId="0F838297" w14:textId="7133AC2C" w:rsidR="007D7E13" w:rsidRDefault="007D7E13" w:rsidP="007D7E13">
      <w:pPr>
        <w:rPr>
          <w:ins w:id="1689" w:author="Brown, Evan" w:date="2013-10-26T13:48:00Z"/>
        </w:rPr>
      </w:pPr>
      <w:ins w:id="1690" w:author="Brown, Evan" w:date="2013-10-26T13:48:00Z">
        <w:r>
          <w:t xml:space="preserve">Take a peek at the solution in </w:t>
        </w:r>
        <w:r>
          <w:rPr>
            <w:rFonts w:ascii="Consolas" w:hAnsi="Consolas"/>
            <w:b/>
          </w:rPr>
          <w:t>com.amediamanager.dao</w:t>
        </w:r>
        <w:r w:rsidRPr="00E242CF">
          <w:rPr>
            <w:rFonts w:ascii="Consolas" w:hAnsi="Consolas"/>
            <w:b/>
          </w:rPr>
          <w:t>.</w:t>
        </w:r>
      </w:ins>
      <w:ins w:id="1691" w:author="Brown, Evan" w:date="2013-10-26T13:58:00Z">
        <w:r>
          <w:rPr>
            <w:rFonts w:ascii="Consolas" w:hAnsi="Consolas"/>
            <w:b/>
          </w:rPr>
          <w:t>uploadFileToS3</w:t>
        </w:r>
      </w:ins>
    </w:p>
    <w:p w14:paraId="43359E84" w14:textId="77777777" w:rsidR="007D7E13" w:rsidRDefault="007D7E13" w:rsidP="007D7E13">
      <w:pPr>
        <w:rPr>
          <w:ins w:id="1692" w:author="Brown, Evan" w:date="2013-10-26T13:48:00Z"/>
        </w:rPr>
      </w:pPr>
    </w:p>
    <w:p w14:paraId="3AC75B44" w14:textId="3189910A" w:rsidR="004E3995" w:rsidRDefault="007D7E13" w:rsidP="007D7E13">
      <w:pPr>
        <w:rPr>
          <w:ins w:id="1693" w:author="Brown, Evan" w:date="2013-10-17T22:27:00Z"/>
          <w:rFonts w:asciiTheme="majorHAnsi" w:eastAsiaTheme="majorEastAsia" w:hAnsiTheme="majorHAnsi" w:cstheme="majorBidi"/>
          <w:b/>
          <w:bCs/>
          <w:color w:val="65756B" w:themeColor="accent1" w:themeShade="B5"/>
          <w:sz w:val="32"/>
          <w:szCs w:val="32"/>
        </w:rPr>
      </w:pPr>
      <w:ins w:id="1694"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695" w:author="Brown, Evan" w:date="2013-10-26T13:58:00Z">
        <w:r>
          <w:rPr>
            <w:rFonts w:ascii="Consolas" w:hAnsi="Consolas"/>
            <w:b/>
          </w:rPr>
          <w:t>uploadFileToS3</w:t>
        </w:r>
      </w:ins>
      <w:ins w:id="1696" w:author="Brown, Evan" w:date="2013-10-26T13:48:00Z">
        <w:r>
          <w:rPr>
            <w:rFonts w:ascii="Consolas" w:hAnsi="Consolas"/>
            <w:b/>
          </w:rPr>
          <w:t>(</w:t>
        </w:r>
        <w:proofErr w:type="gramEnd"/>
        <w:r>
          <w:rPr>
            <w:rFonts w:ascii="Consolas" w:hAnsi="Consolas"/>
            <w:b/>
          </w:rPr>
          <w:t>)</w:t>
        </w:r>
      </w:ins>
      <w:ins w:id="1697" w:author="Brown, Evan" w:date="2013-10-26T13:58:00Z">
        <w:r>
          <w:t xml:space="preserve"> will set you free</w:t>
        </w:r>
      </w:ins>
      <w:ins w:id="1698" w:author="Brown, Evan" w:date="2013-10-26T13:48:00Z">
        <w:r>
          <w:t xml:space="preserve">. </w:t>
        </w:r>
      </w:ins>
      <w:ins w:id="1699" w:author="Brown, Evan" w:date="2013-10-17T22:27:00Z">
        <w:r w:rsidR="004E3995">
          <w:br w:type="page"/>
        </w:r>
      </w:ins>
    </w:p>
    <w:p w14:paraId="6CF01749" w14:textId="0A118EAD" w:rsidR="004E3995" w:rsidRDefault="004E3995" w:rsidP="004E3995">
      <w:pPr>
        <w:pStyle w:val="Title"/>
        <w:rPr>
          <w:ins w:id="1700" w:author="Brown, Evan" w:date="2013-10-17T22:29:00Z"/>
        </w:rPr>
      </w:pPr>
      <w:ins w:id="1701" w:author="Brown, Evan" w:date="2013-10-17T22:29:00Z">
        <w:r>
          <w:lastRenderedPageBreak/>
          <w:t>Challenge: Elastic Transcoder Service</w:t>
        </w:r>
      </w:ins>
    </w:p>
    <w:p w14:paraId="51BA4BDF" w14:textId="5F077334" w:rsidR="004E3995" w:rsidRDefault="004E3995" w:rsidP="004E3995">
      <w:pPr>
        <w:pStyle w:val="Heading1"/>
        <w:rPr>
          <w:ins w:id="1702" w:author="Brown, Evan" w:date="2013-10-17T22:30:00Z"/>
        </w:rPr>
      </w:pPr>
      <w:bookmarkStart w:id="1703" w:name="_Toc245384374"/>
      <w:ins w:id="1704" w:author="Brown, Evan" w:date="2013-10-17T22:29:00Z">
        <w:r>
          <w:t>Challenge: Elastic Transcoder Service</w:t>
        </w:r>
      </w:ins>
      <w:bookmarkEnd w:id="1703"/>
    </w:p>
    <w:p w14:paraId="0959C084" w14:textId="171FF821" w:rsidR="00874996" w:rsidRDefault="003910D7">
      <w:pPr>
        <w:rPr>
          <w:ins w:id="1705" w:author="Brown, Evan" w:date="2013-10-26T14:46:00Z"/>
        </w:rPr>
      </w:pPr>
      <w:ins w:id="1706" w:author="Brown, Evan" w:date="2013-10-26T14:41:00Z">
        <w:r>
          <w:t xml:space="preserve">After a video is uploaded, </w:t>
        </w:r>
      </w:ins>
      <w:proofErr w:type="spellStart"/>
      <w:ins w:id="1707" w:author="Brown, Evan" w:date="2013-10-26T14:42:00Z">
        <w:r w:rsidRPr="003910D7">
          <w:rPr>
            <w:rFonts w:ascii="Consolas" w:hAnsi="Consolas"/>
            <w:b/>
            <w:rPrChange w:id="1708" w:author="Brown, Evan" w:date="2013-10-26T14:42:00Z">
              <w:rPr/>
            </w:rPrChange>
          </w:rPr>
          <w:t>com.amediamanager.controller.Video</w:t>
        </w:r>
      </w:ins>
      <w:ins w:id="1709" w:author="Brown, Evan" w:date="2013-10-26T15:08:00Z">
        <w:r w:rsidR="00A578A0">
          <w:rPr>
            <w:rFonts w:ascii="Consolas" w:hAnsi="Consolas"/>
            <w:b/>
          </w:rPr>
          <w:t>Controller</w:t>
        </w:r>
      </w:ins>
      <w:ins w:id="1710" w:author="Brown, Evan" w:date="2013-10-26T14:42:00Z">
        <w:r w:rsidRPr="003910D7">
          <w:rPr>
            <w:rFonts w:ascii="Consolas" w:hAnsi="Consolas"/>
            <w:b/>
            <w:rPrChange w:id="1711" w:author="Brown, Evan" w:date="2013-10-26T14:42:00Z">
              <w:rPr/>
            </w:rPrChange>
          </w:rPr>
          <w:t>.videoIngest</w:t>
        </w:r>
      </w:ins>
      <w:proofErr w:type="spellEnd"/>
      <w:ins w:id="1712" w:author="Brown, Evan" w:date="2013-10-28T22:18:00Z">
        <w:r w:rsidR="00BC0B09">
          <w:rPr>
            <w:rFonts w:ascii="Consolas" w:hAnsi="Consolas"/>
            <w:b/>
          </w:rPr>
          <w:t>()</w:t>
        </w:r>
      </w:ins>
      <w:ins w:id="1713" w:author="Brown, Evan" w:date="2013-10-26T14:42:00Z">
        <w:r>
          <w:rPr>
            <w:rFonts w:ascii="Consolas" w:hAnsi="Consolas"/>
            <w:b/>
          </w:rPr>
          <w:t xml:space="preserve"> </w:t>
        </w:r>
        <w:r>
          <w:t xml:space="preserve">calls </w:t>
        </w:r>
        <w:proofErr w:type="spellStart"/>
        <w:r w:rsidRPr="00E242CF">
          <w:rPr>
            <w:rFonts w:ascii="Consolas" w:hAnsi="Consolas"/>
            <w:b/>
          </w:rPr>
          <w:t>com.amediamanage</w:t>
        </w:r>
        <w:r>
          <w:rPr>
            <w:rFonts w:ascii="Consolas" w:hAnsi="Consolas"/>
            <w:b/>
          </w:rPr>
          <w:t>r.service.</w:t>
        </w:r>
      </w:ins>
      <w:ins w:id="1714" w:author="Brown, Evan" w:date="2013-10-26T14:43:00Z">
        <w:r>
          <w:rPr>
            <w:rFonts w:ascii="Consolas" w:hAnsi="Consolas"/>
            <w:b/>
          </w:rPr>
          <w:t>VideoServiceImpl</w:t>
        </w:r>
      </w:ins>
      <w:ins w:id="1715" w:author="Brown, Evan" w:date="2013-10-26T14:42:00Z">
        <w:r>
          <w:rPr>
            <w:rFonts w:ascii="Consolas" w:hAnsi="Consolas"/>
            <w:b/>
          </w:rPr>
          <w:t>.</w:t>
        </w:r>
      </w:ins>
      <w:ins w:id="1716" w:author="Brown, Evan" w:date="2013-10-26T14:43:00Z">
        <w:r>
          <w:rPr>
            <w:rFonts w:ascii="Consolas" w:hAnsi="Consolas"/>
            <w:b/>
          </w:rPr>
          <w:t>createVideoPreview</w:t>
        </w:r>
        <w:proofErr w:type="spellEnd"/>
        <w:r>
          <w:rPr>
            <w:rFonts w:ascii="Consolas" w:hAnsi="Consolas"/>
            <w:b/>
          </w:rPr>
          <w:t>()</w:t>
        </w:r>
      </w:ins>
      <w:ins w:id="1717" w:author="Brown, Evan" w:date="2013-10-26T14:44:00Z">
        <w:r>
          <w:t xml:space="preserve">, which uses the Elastic Transcoder Service APIs to </w:t>
        </w:r>
      </w:ins>
      <w:ins w:id="1718" w:author="Brown, Evan" w:date="2013-10-26T14:45:00Z">
        <w:r w:rsidR="00874996">
          <w:t xml:space="preserve">create a conversion job in an Elastic Transcoder pipeline that will </w:t>
        </w:r>
      </w:ins>
      <w:ins w:id="1719" w:author="Brown, Evan" w:date="2013-10-26T14:44:00Z">
        <w:r>
          <w:t xml:space="preserve">convert the uploaded original video into </w:t>
        </w:r>
        <w:r w:rsidR="00874996">
          <w:t xml:space="preserve">a format suitable for streaming. </w:t>
        </w:r>
      </w:ins>
      <w:ins w:id="1720" w:author="Brown, Evan" w:date="2013-10-26T14:45:00Z">
        <w:r w:rsidR="00874996">
          <w:t xml:space="preserve">You’re certainly welcome to dig into the code that schedules the job, but the focus of this challenge </w:t>
        </w:r>
      </w:ins>
      <w:ins w:id="1721" w:author="Brown, Evan" w:date="2013-10-26T14:46:00Z">
        <w:r w:rsidR="00874996">
          <w:t>is determining when a transcode job is done.</w:t>
        </w:r>
      </w:ins>
    </w:p>
    <w:p w14:paraId="2260DCC4" w14:textId="77777777" w:rsidR="00874996" w:rsidRDefault="00874996">
      <w:pPr>
        <w:rPr>
          <w:ins w:id="1722" w:author="Brown, Evan" w:date="2013-10-26T14:46:00Z"/>
        </w:rPr>
      </w:pPr>
    </w:p>
    <w:p w14:paraId="74EFBAF4" w14:textId="68A5958E" w:rsidR="00874996" w:rsidRDefault="00874996">
      <w:pPr>
        <w:rPr>
          <w:ins w:id="1723" w:author="Brown, Evan" w:date="2013-10-26T14:47:00Z"/>
        </w:rPr>
      </w:pPr>
      <w:ins w:id="1724" w:author="Brown, Evan" w:date="2013-10-26T14:46:00Z">
        <w:r>
          <w:t xml:space="preserve">It’s often tempting to call the </w:t>
        </w:r>
        <w:r>
          <w:rPr>
            <w:i/>
          </w:rPr>
          <w:t>Describe*</w:t>
        </w:r>
        <w:r>
          <w:t xml:space="preserve"> APIs for a particular service when you want to know the status of an asynchronous job. </w:t>
        </w:r>
      </w:ins>
      <w:ins w:id="1725" w:author="Brown, Evan" w:date="2013-10-26T14:50:00Z">
        <w:r>
          <w:rPr>
            <w:i/>
          </w:rPr>
          <w:t xml:space="preserve">Describe* </w:t>
        </w:r>
        <w:r>
          <w:t>APIs, however, aren’t designed for this type of repeated polling. S</w:t>
        </w:r>
      </w:ins>
      <w:ins w:id="1726" w:author="Brown, Evan" w:date="2013-10-26T14:46:00Z">
        <w:r w:rsidR="007E5C33">
          <w:t xml:space="preserve">ervices that do </w:t>
        </w:r>
        <w:proofErr w:type="spellStart"/>
        <w:r w:rsidR="007E5C33">
          <w:t>async</w:t>
        </w:r>
        <w:proofErr w:type="spellEnd"/>
        <w:r>
          <w:t xml:space="preserve"> work offer a more efficient notification pattern</w:t>
        </w:r>
      </w:ins>
      <w:ins w:id="1727" w:author="Brown, Evan" w:date="2013-10-26T14:50:00Z">
        <w:r>
          <w:t xml:space="preserve"> that usually involves SNS, SQS, or both</w:t>
        </w:r>
      </w:ins>
      <w:ins w:id="1728" w:author="Brown, Evan" w:date="2013-10-26T14:46:00Z">
        <w:r>
          <w:t xml:space="preserve">. In this case, </w:t>
        </w:r>
      </w:ins>
      <w:ins w:id="1729" w:author="Brown, Evan" w:date="2013-10-26T14:47:00Z">
        <w:r>
          <w:t xml:space="preserve">the Elastic Transcoder pipeline that we provisioned for our application publishes status messages to a </w:t>
        </w:r>
      </w:ins>
      <w:ins w:id="1730" w:author="Brown, Evan" w:date="2013-11-08T17:49:00Z">
        <w:r w:rsidR="00CB3930">
          <w:t xml:space="preserve">SNS </w:t>
        </w:r>
      </w:ins>
      <w:ins w:id="1731" w:author="Brown, Evan" w:date="2013-10-26T14:47:00Z">
        <w:r>
          <w:t>Topic, which in turn places those messages in an SQS queue.</w:t>
        </w:r>
      </w:ins>
    </w:p>
    <w:p w14:paraId="65C11C30" w14:textId="77777777" w:rsidR="00874996" w:rsidRDefault="00874996">
      <w:pPr>
        <w:rPr>
          <w:ins w:id="1732" w:author="Brown, Evan" w:date="2013-10-26T14:49:00Z"/>
        </w:rPr>
      </w:pPr>
    </w:p>
    <w:p w14:paraId="0B5D7AD2" w14:textId="55314458" w:rsidR="003910D7" w:rsidRDefault="00A578A0">
      <w:pPr>
        <w:rPr>
          <w:ins w:id="1733" w:author="Brown, Evan" w:date="2013-10-26T14:53:00Z"/>
        </w:rPr>
      </w:pPr>
      <w:ins w:id="1734" w:author="Brown, Evan" w:date="2013-10-26T14:49:00Z">
        <w:r>
          <w:t>In this challenge</w:t>
        </w:r>
      </w:ins>
      <w:ins w:id="1735" w:author="Brown, Evan" w:date="2013-10-26T14:45:00Z">
        <w:r w:rsidR="00874996">
          <w:t xml:space="preserve"> </w:t>
        </w:r>
      </w:ins>
      <w:ins w:id="1736" w:author="Brown, Evan" w:date="2013-10-26T14:52:00Z">
        <w:r w:rsidR="00874996">
          <w:t>you will write code to poll a queue for status messages, pass them off to a handler (if you</w:t>
        </w:r>
      </w:ins>
      <w:ins w:id="1737"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738" w:author="Brown, Evan" w:date="2013-10-26T14:53:00Z"/>
        </w:rPr>
      </w:pPr>
      <w:bookmarkStart w:id="1739" w:name="_Toc245384375"/>
      <w:ins w:id="1740" w:author="Brown, Evan" w:date="2013-10-26T14:53:00Z">
        <w:r>
          <w:t>The Challenge</w:t>
        </w:r>
        <w:bookmarkEnd w:id="1739"/>
      </w:ins>
    </w:p>
    <w:p w14:paraId="053559A8" w14:textId="13D5718E" w:rsidR="003F54CA" w:rsidRDefault="003F54CA" w:rsidP="003F54CA">
      <w:pPr>
        <w:rPr>
          <w:ins w:id="1741" w:author="Brown, Evan" w:date="2013-10-26T14:53:00Z"/>
          <w:rFonts w:ascii="Consolas" w:hAnsi="Consolas"/>
          <w:b/>
        </w:rPr>
      </w:pPr>
      <w:ins w:id="1742" w:author="Brown, Evan" w:date="2013-10-26T14:53:00Z">
        <w:r>
          <w:t xml:space="preserve">Implement the </w:t>
        </w:r>
      </w:ins>
      <w:proofErr w:type="spellStart"/>
      <w:proofErr w:type="gramStart"/>
      <w:ins w:id="1743" w:author="Brown, Evan" w:date="2013-10-26T15:09:00Z">
        <w:r w:rsidR="00A578A0">
          <w:rPr>
            <w:rFonts w:ascii="Consolas" w:hAnsi="Consolas"/>
            <w:b/>
          </w:rPr>
          <w:t>checkStatus</w:t>
        </w:r>
        <w:proofErr w:type="spellEnd"/>
        <w:r w:rsidR="00A578A0">
          <w:rPr>
            <w:rFonts w:ascii="Consolas" w:hAnsi="Consolas"/>
            <w:b/>
          </w:rPr>
          <w:t>(</w:t>
        </w:r>
      </w:ins>
      <w:proofErr w:type="gramEnd"/>
      <w:ins w:id="1744" w:author="Brown, Evan" w:date="2013-10-26T14:53:00Z">
        <w:r w:rsidRPr="00E242CF">
          <w:rPr>
            <w:rFonts w:ascii="Consolas" w:hAnsi="Consolas"/>
            <w:b/>
          </w:rPr>
          <w:t>)</w:t>
        </w:r>
      </w:ins>
      <w:ins w:id="1745" w:author="Brown, Evan" w:date="2013-10-26T15:09:00Z">
        <w:r w:rsidR="00A578A0">
          <w:rPr>
            <w:rFonts w:ascii="Consolas" w:hAnsi="Consolas"/>
            <w:b/>
          </w:rPr>
          <w:t xml:space="preserve"> </w:t>
        </w:r>
        <w:r w:rsidR="00A578A0" w:rsidRPr="007E5C33">
          <w:rPr>
            <w:rPrChange w:id="1746" w:author="Brown, Evan" w:date="2013-10-28T22:19:00Z">
              <w:rPr>
                <w:rFonts w:ascii="Consolas" w:hAnsi="Consolas"/>
                <w:b/>
              </w:rPr>
            </w:rPrChange>
          </w:rPr>
          <w:t>and</w:t>
        </w:r>
        <w:r w:rsidR="00A578A0">
          <w:rPr>
            <w:rFonts w:ascii="Consolas" w:hAnsi="Consolas"/>
            <w:b/>
          </w:rPr>
          <w:t xml:space="preserve"> </w:t>
        </w:r>
        <w:proofErr w:type="spellStart"/>
        <w:r w:rsidR="00A578A0">
          <w:rPr>
            <w:rFonts w:ascii="Consolas" w:hAnsi="Consolas"/>
            <w:b/>
          </w:rPr>
          <w:t>deleteMessage</w:t>
        </w:r>
        <w:proofErr w:type="spellEnd"/>
        <w:r w:rsidR="00A578A0">
          <w:rPr>
            <w:rFonts w:ascii="Consolas" w:hAnsi="Consolas"/>
            <w:b/>
          </w:rPr>
          <w:t>()</w:t>
        </w:r>
      </w:ins>
      <w:ins w:id="1747" w:author="Brown, Evan" w:date="2013-10-26T14:53:00Z">
        <w:r>
          <w:t xml:space="preserve"> me</w:t>
        </w:r>
        <w:r w:rsidRPr="00E242CF">
          <w:t>thod</w:t>
        </w:r>
      </w:ins>
      <w:ins w:id="1748" w:author="Brown, Evan" w:date="2013-10-26T15:09:00Z">
        <w:r w:rsidR="00A578A0">
          <w:t>s</w:t>
        </w:r>
      </w:ins>
      <w:ins w:id="1749" w:author="Brown, Evan" w:date="2013-10-26T14:53:00Z">
        <w:r>
          <w:t xml:space="preserve"> </w:t>
        </w:r>
        <w:r w:rsidRPr="00E242CF">
          <w:t xml:space="preserve">of </w:t>
        </w:r>
      </w:ins>
      <w:proofErr w:type="spellStart"/>
      <w:ins w:id="1750"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proofErr w:type="spellEnd"/>
        <w:r w:rsidR="00A578A0">
          <w:rPr>
            <w:rFonts w:ascii="Consolas" w:hAnsi="Consolas"/>
            <w:b/>
          </w:rPr>
          <w:t>.</w:t>
        </w:r>
      </w:ins>
    </w:p>
    <w:p w14:paraId="6ABD3A60" w14:textId="77777777" w:rsidR="003F54CA" w:rsidRDefault="003F54CA">
      <w:pPr>
        <w:pStyle w:val="Heading3"/>
        <w:rPr>
          <w:ins w:id="1751" w:author="Brown, Evan" w:date="2013-10-26T14:53:00Z"/>
        </w:rPr>
        <w:pPrChange w:id="1752" w:author="Brown, Evan" w:date="2013-10-28T14:58:00Z">
          <w:pPr>
            <w:pStyle w:val="Heading2"/>
          </w:pPr>
        </w:pPrChange>
      </w:pPr>
      <w:bookmarkStart w:id="1753" w:name="_Toc245384376"/>
      <w:ins w:id="1754" w:author="Brown, Evan" w:date="2013-10-26T14:53:00Z">
        <w:r>
          <w:t>Important Considerations</w:t>
        </w:r>
        <w:bookmarkEnd w:id="1753"/>
      </w:ins>
    </w:p>
    <w:p w14:paraId="0FEDA5E6" w14:textId="5139B71E" w:rsidR="00FC10D9" w:rsidRPr="00FC10D9" w:rsidRDefault="00FC10D9" w:rsidP="003F54CA">
      <w:pPr>
        <w:pStyle w:val="ListParagraph"/>
        <w:numPr>
          <w:ilvl w:val="0"/>
          <w:numId w:val="27"/>
        </w:numPr>
        <w:rPr>
          <w:ins w:id="1755" w:author="Brown, Evan" w:date="2013-11-06T17:40:00Z"/>
          <w:rFonts w:ascii="Consolas" w:hAnsi="Consolas"/>
          <w:b/>
          <w:rPrChange w:id="1756" w:author="Brown, Evan" w:date="2013-11-06T17:40:00Z">
            <w:rPr>
              <w:ins w:id="1757" w:author="Brown, Evan" w:date="2013-11-06T17:40:00Z"/>
            </w:rPr>
          </w:rPrChange>
        </w:rPr>
      </w:pPr>
      <w:ins w:id="1758" w:author="Brown, Evan" w:date="2013-11-06T17:40:00Z">
        <w:r>
          <w:t xml:space="preserve">Queue URL is at </w:t>
        </w:r>
        <w:proofErr w:type="spellStart"/>
        <w:r w:rsidRPr="00FC10D9">
          <w:rPr>
            <w:rFonts w:ascii="Consolas" w:hAnsi="Consolas"/>
            <w:b/>
          </w:rPr>
          <w:t>config.getProperty</w:t>
        </w:r>
        <w:proofErr w:type="spellEnd"/>
        <w:r w:rsidRPr="00FC10D9">
          <w:rPr>
            <w:rFonts w:ascii="Consolas" w:hAnsi="Consolas"/>
            <w:b/>
          </w:rPr>
          <w:t>(</w:t>
        </w:r>
        <w:proofErr w:type="spellStart"/>
        <w:r w:rsidRPr="00FC10D9">
          <w:rPr>
            <w:rFonts w:ascii="Consolas" w:hAnsi="Consolas"/>
            <w:b/>
          </w:rPr>
          <w:t>ConfigProps.</w:t>
        </w:r>
        <w:r w:rsidRPr="00FC10D9">
          <w:rPr>
            <w:rFonts w:ascii="Consolas" w:hAnsi="Consolas"/>
            <w:b/>
            <w:i/>
            <w:iCs/>
          </w:rPr>
          <w:t>TRANSCODE_QUEUE</w:t>
        </w:r>
        <w:proofErr w:type="spellEnd"/>
        <w:r w:rsidRPr="00FC10D9">
          <w:rPr>
            <w:rFonts w:ascii="Consolas" w:hAnsi="Consolas"/>
            <w:b/>
          </w:rPr>
          <w:t>)</w:t>
        </w:r>
      </w:ins>
    </w:p>
    <w:p w14:paraId="3570BA8F" w14:textId="7BDF3A54" w:rsidR="003F54CA" w:rsidRPr="00E242CF" w:rsidRDefault="00A578A0" w:rsidP="003F54CA">
      <w:pPr>
        <w:pStyle w:val="ListParagraph"/>
        <w:numPr>
          <w:ilvl w:val="0"/>
          <w:numId w:val="27"/>
        </w:numPr>
        <w:rPr>
          <w:ins w:id="1759" w:author="Brown, Evan" w:date="2013-10-26T14:53:00Z"/>
          <w:rFonts w:ascii="Consolas" w:hAnsi="Consolas"/>
          <w:b/>
        </w:rPr>
      </w:pPr>
      <w:ins w:id="1760" w:author="Brown, Evan" w:date="2013-10-26T15:10:00Z">
        <w:r>
          <w:t xml:space="preserve">Your </w:t>
        </w:r>
        <w:proofErr w:type="spellStart"/>
        <w:proofErr w:type="gramStart"/>
        <w:r>
          <w:rPr>
            <w:rFonts w:ascii="Consolas" w:hAnsi="Consolas"/>
            <w:b/>
          </w:rPr>
          <w:t>checkStatus</w:t>
        </w:r>
        <w:proofErr w:type="spellEnd"/>
        <w:r>
          <w:rPr>
            <w:rFonts w:ascii="Consolas" w:hAnsi="Consolas"/>
            <w:b/>
          </w:rPr>
          <w:t>(</w:t>
        </w:r>
        <w:proofErr w:type="gramEnd"/>
        <w:r w:rsidRPr="00E242CF">
          <w:rPr>
            <w:rFonts w:ascii="Consolas" w:hAnsi="Consolas"/>
            <w:b/>
          </w:rPr>
          <w:t>)</w:t>
        </w:r>
        <w:r>
          <w:t xml:space="preserve"> implementation must call </w:t>
        </w:r>
        <w:proofErr w:type="spellStart"/>
        <w:r w:rsidRPr="001645AD">
          <w:rPr>
            <w:rFonts w:ascii="Consolas" w:hAnsi="Consolas"/>
            <w:b/>
            <w:rPrChange w:id="1761" w:author="Brown, Evan" w:date="2013-10-26T15:10:00Z">
              <w:rPr/>
            </w:rPrChange>
          </w:rPr>
          <w:t>super.handleMessage</w:t>
        </w:r>
        <w:proofErr w:type="spellEnd"/>
        <w:r w:rsidRPr="001645AD">
          <w:rPr>
            <w:rFonts w:ascii="Consolas" w:hAnsi="Consolas"/>
            <w:b/>
            <w:rPrChange w:id="1762" w:author="Brown, Evan" w:date="2013-10-26T15:10:00Z">
              <w:rPr/>
            </w:rPrChange>
          </w:rPr>
          <w:t>()</w:t>
        </w:r>
        <w:r>
          <w:t xml:space="preserve"> for each message it receives.</w:t>
        </w:r>
      </w:ins>
    </w:p>
    <w:p w14:paraId="40B1C70E" w14:textId="77777777" w:rsidR="003F54CA" w:rsidRDefault="003F54CA">
      <w:pPr>
        <w:pStyle w:val="Heading3"/>
        <w:rPr>
          <w:ins w:id="1763" w:author="Brown, Evan" w:date="2013-10-26T14:53:00Z"/>
        </w:rPr>
        <w:pPrChange w:id="1764" w:author="Brown, Evan" w:date="2013-10-28T14:58:00Z">
          <w:pPr>
            <w:pStyle w:val="Heading2"/>
          </w:pPr>
        </w:pPrChange>
      </w:pPr>
      <w:bookmarkStart w:id="1765" w:name="_Toc245384377"/>
      <w:ins w:id="1766" w:author="Brown, Evan" w:date="2013-10-26T14:53:00Z">
        <w:r>
          <w:t>Super Powers</w:t>
        </w:r>
        <w:bookmarkEnd w:id="1765"/>
      </w:ins>
    </w:p>
    <w:p w14:paraId="7F2E4C62" w14:textId="77777777" w:rsidR="003F54CA" w:rsidRDefault="003F54CA" w:rsidP="003F54CA">
      <w:pPr>
        <w:rPr>
          <w:ins w:id="1767" w:author="Brown, Evan" w:date="2013-10-26T14:53:00Z"/>
          <w:rFonts w:ascii="Consolas" w:hAnsi="Consolas"/>
          <w:b/>
        </w:rPr>
      </w:pPr>
      <w:proofErr w:type="spellStart"/>
      <w:ins w:id="1768" w:author="Brown, Evan" w:date="2013-10-26T14:53:00Z">
        <w:r>
          <w:rPr>
            <w:rFonts w:ascii="Consolas" w:hAnsi="Consolas"/>
            <w:b/>
          </w:rPr>
          <w:t>super.con</w:t>
        </w:r>
        <w:r w:rsidRPr="00E242CF">
          <w:rPr>
            <w:rFonts w:ascii="Consolas" w:hAnsi="Consolas"/>
            <w:b/>
          </w:rPr>
          <w:t>fig</w:t>
        </w:r>
        <w:proofErr w:type="spellEnd"/>
      </w:ins>
    </w:p>
    <w:p w14:paraId="2E3545D0" w14:textId="442685F3" w:rsidR="003F54CA" w:rsidRDefault="003F54CA" w:rsidP="003F54CA">
      <w:pPr>
        <w:rPr>
          <w:ins w:id="1769" w:author="Brown, Evan" w:date="2013-10-26T15:10:00Z"/>
          <w:rFonts w:ascii="Consolas" w:hAnsi="Consolas"/>
          <w:b/>
        </w:rPr>
      </w:pPr>
      <w:proofErr w:type="spellStart"/>
      <w:ins w:id="1770" w:author="Brown, Evan" w:date="2013-10-26T14:53:00Z">
        <w:r>
          <w:rPr>
            <w:rFonts w:ascii="Consolas" w:hAnsi="Consolas"/>
            <w:b/>
          </w:rPr>
          <w:t>super.</w:t>
        </w:r>
      </w:ins>
      <w:ins w:id="1771" w:author="Brown, Evan" w:date="2013-10-26T15:10:00Z">
        <w:r w:rsidR="001645AD">
          <w:rPr>
            <w:rFonts w:ascii="Consolas" w:hAnsi="Consolas"/>
            <w:b/>
          </w:rPr>
          <w:t>sqsClient</w:t>
        </w:r>
        <w:proofErr w:type="spellEnd"/>
      </w:ins>
    </w:p>
    <w:p w14:paraId="484CC4CB" w14:textId="1A24AC4F" w:rsidR="001645AD" w:rsidRDefault="001645AD" w:rsidP="003F54CA">
      <w:pPr>
        <w:rPr>
          <w:ins w:id="1772" w:author="Brown, Evan" w:date="2013-10-26T14:53:00Z"/>
        </w:rPr>
      </w:pPr>
      <w:ins w:id="1773" w:author="Brown, Evan" w:date="2013-10-26T15:11:00Z">
        <w:r>
          <w:rPr>
            <w:rFonts w:ascii="Consolas" w:hAnsi="Consolas"/>
            <w:b/>
          </w:rPr>
          <w:t>super.LOG</w:t>
        </w:r>
      </w:ins>
    </w:p>
    <w:p w14:paraId="4CC3F9EE" w14:textId="77777777" w:rsidR="003F54CA" w:rsidRDefault="003F54CA" w:rsidP="003F54CA">
      <w:pPr>
        <w:pStyle w:val="Heading3"/>
        <w:rPr>
          <w:ins w:id="1774" w:author="Brown, Evan" w:date="2013-10-26T14:53:00Z"/>
        </w:rPr>
      </w:pPr>
      <w:bookmarkStart w:id="1775" w:name="_Toc245384378"/>
      <w:ins w:id="1776" w:author="Brown, Evan" w:date="2013-10-26T14:53:00Z">
        <w:r>
          <w:t>Resources</w:t>
        </w:r>
        <w:bookmarkEnd w:id="1775"/>
      </w:ins>
    </w:p>
    <w:p w14:paraId="1557F03D" w14:textId="77777777" w:rsidR="003F54CA" w:rsidRDefault="003F54CA" w:rsidP="003F54CA">
      <w:pPr>
        <w:rPr>
          <w:ins w:id="1777" w:author="Brown, Evan" w:date="2013-10-26T14:53:00Z"/>
        </w:rPr>
      </w:pPr>
      <w:ins w:id="1778"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79" w:author="Brown, Evan" w:date="2013-10-26T14:53:00Z"/>
        </w:rPr>
      </w:pPr>
      <w:ins w:id="1780" w:author="Brown, Evan" w:date="2013-10-26T14:53: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5F61ECE" w14:textId="358FCED4" w:rsidR="009876F3" w:rsidRDefault="009876F3" w:rsidP="009876F3">
      <w:pPr>
        <w:pStyle w:val="Heading3"/>
        <w:rPr>
          <w:ins w:id="1781" w:author="Brown, Evan" w:date="2013-10-28T14:58:00Z"/>
        </w:rPr>
      </w:pPr>
      <w:bookmarkStart w:id="1782" w:name="_Toc245384379"/>
      <w:ins w:id="1783" w:author="Brown, Evan" w:date="2013-10-28T14:59:00Z">
        <w:r>
          <w:lastRenderedPageBreak/>
          <w:t>Is It Working?</w:t>
        </w:r>
      </w:ins>
      <w:bookmarkEnd w:id="1782"/>
    </w:p>
    <w:p w14:paraId="6D20168F" w14:textId="04848D6B" w:rsidR="003F54CA" w:rsidRDefault="009876F3" w:rsidP="009876F3">
      <w:pPr>
        <w:rPr>
          <w:ins w:id="1784" w:author="Brown, Evan" w:date="2013-10-26T14:53:00Z"/>
        </w:rPr>
      </w:pPr>
      <w:ins w:id="1785" w:author="Brown, Evan" w:date="2013-10-28T14:59:00Z">
        <w:r>
          <w:t xml:space="preserve">The handler function will log output when a message is received. Consider using super.LOG to output when you’ve connected to and received messages from SQS </w:t>
        </w:r>
      </w:ins>
      <w:ins w:id="1786" w:author="Brown, Evan" w:date="2013-10-28T15:00:00Z">
        <w:r>
          <w:t>in your implementation.</w:t>
        </w:r>
      </w:ins>
    </w:p>
    <w:p w14:paraId="7045B317" w14:textId="33E14139" w:rsidR="009876F3" w:rsidRDefault="009876F3" w:rsidP="003F54CA">
      <w:pPr>
        <w:pStyle w:val="Heading3"/>
        <w:rPr>
          <w:ins w:id="1787" w:author="Brown, Evan" w:date="2013-11-06T17:42:00Z"/>
        </w:rPr>
      </w:pPr>
      <w:ins w:id="1788"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748A8824" w14:textId="77777777" w:rsidR="00FC10D9" w:rsidRDefault="00FC10D9">
      <w:pPr>
        <w:rPr>
          <w:ins w:id="1789" w:author="Brown, Evan" w:date="2013-11-06T17:42:00Z"/>
        </w:rPr>
        <w:pPrChange w:id="1790" w:author="Brown, Evan" w:date="2013-11-06T17:42:00Z">
          <w:pPr>
            <w:pStyle w:val="Heading3"/>
          </w:pPr>
        </w:pPrChange>
      </w:pPr>
    </w:p>
    <w:p w14:paraId="0195B921" w14:textId="5E2F16B5" w:rsidR="00FC10D9" w:rsidRPr="00611570" w:rsidRDefault="00FC10D9">
      <w:pPr>
        <w:rPr>
          <w:ins w:id="1791" w:author="Brown, Evan" w:date="2013-10-28T14:58:00Z"/>
        </w:rPr>
        <w:pPrChange w:id="1792" w:author="Brown, Evan" w:date="2013-11-06T17:42:00Z">
          <w:pPr>
            <w:pStyle w:val="Heading3"/>
          </w:pPr>
        </w:pPrChange>
      </w:pPr>
      <w:ins w:id="1793" w:author="Brown, Evan" w:date="2013-11-06T17:42:00Z">
        <w:r>
          <w:t>Finally, upload a few videos to your application and confirm that they are converted.</w:t>
        </w:r>
      </w:ins>
    </w:p>
    <w:p w14:paraId="030E5993" w14:textId="77777777" w:rsidR="003F54CA" w:rsidRDefault="003F54CA" w:rsidP="003F54CA">
      <w:pPr>
        <w:pStyle w:val="Heading3"/>
        <w:rPr>
          <w:ins w:id="1794" w:author="Brown, Evan" w:date="2013-10-26T14:53:00Z"/>
        </w:rPr>
      </w:pPr>
      <w:bookmarkStart w:id="1795" w:name="_Toc245384380"/>
      <w:ins w:id="1796" w:author="Brown, Evan" w:date="2013-10-26T14:53:00Z">
        <w:r>
          <w:t>If You Get Stuck</w:t>
        </w:r>
        <w:bookmarkEnd w:id="1795"/>
      </w:ins>
    </w:p>
    <w:p w14:paraId="588F05FD" w14:textId="633E7351" w:rsidR="003F54CA" w:rsidRDefault="003F54CA" w:rsidP="003F54CA">
      <w:pPr>
        <w:rPr>
          <w:ins w:id="1797" w:author="Brown, Evan" w:date="2013-10-26T14:53:00Z"/>
        </w:rPr>
      </w:pPr>
      <w:ins w:id="1798" w:author="Brown, Evan" w:date="2013-10-26T14:53:00Z">
        <w:r>
          <w:t xml:space="preserve">Take a peek at the solution in </w:t>
        </w:r>
      </w:ins>
      <w:proofErr w:type="spellStart"/>
      <w:ins w:id="1799"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roofErr w:type="spellEnd"/>
    </w:p>
    <w:p w14:paraId="01E58D7D" w14:textId="77777777" w:rsidR="003F54CA" w:rsidRDefault="003F54CA" w:rsidP="003F54CA">
      <w:pPr>
        <w:rPr>
          <w:ins w:id="1800" w:author="Brown, Evan" w:date="2013-10-26T14:53:00Z"/>
        </w:rPr>
      </w:pPr>
    </w:p>
    <w:p w14:paraId="7121DEBB" w14:textId="20963595" w:rsidR="003F54CA" w:rsidRDefault="003F54CA" w:rsidP="003F54CA">
      <w:pPr>
        <w:rPr>
          <w:ins w:id="1801" w:author="Brown, Evan" w:date="2013-10-26T14:42:00Z"/>
        </w:rPr>
      </w:pPr>
      <w:ins w:id="1802" w:author="Brown, Evan" w:date="2013-10-26T14:53:00Z">
        <w:r>
          <w:t xml:space="preserve">If you get </w:t>
        </w:r>
        <w:r w:rsidRPr="00E242CF">
          <w:t>really</w:t>
        </w:r>
        <w:r>
          <w:t xml:space="preserve"> stuck</w:t>
        </w:r>
      </w:ins>
      <w:ins w:id="1803" w:author="Brown, Evan" w:date="2013-10-26T15:12:00Z">
        <w:r w:rsidR="00E43C20">
          <w:t>, you know the drill by now.</w:t>
        </w:r>
      </w:ins>
    </w:p>
    <w:p w14:paraId="135460F7" w14:textId="77777777" w:rsidR="00FC10D9" w:rsidRDefault="00FC10D9" w:rsidP="00FC10D9">
      <w:pPr>
        <w:pStyle w:val="Heading2"/>
        <w:rPr>
          <w:ins w:id="1804" w:author="Brown, Evan" w:date="2013-11-06T17:41:00Z"/>
        </w:rPr>
      </w:pPr>
      <w:bookmarkStart w:id="1805" w:name="_Toc245384381"/>
      <w:ins w:id="1806" w:author="Brown, Evan" w:date="2013-11-06T17:41:00Z">
        <w:r>
          <w:t>Detail Detour</w:t>
        </w:r>
        <w:bookmarkEnd w:id="1805"/>
      </w:ins>
    </w:p>
    <w:p w14:paraId="3BDB6BBB" w14:textId="23B5268F" w:rsidR="004E3995" w:rsidRDefault="00FC10D9" w:rsidP="00FC10D9">
      <w:pPr>
        <w:rPr>
          <w:ins w:id="1807" w:author="Brown, Evan" w:date="2013-10-17T22:30:00Z"/>
          <w:rFonts w:asciiTheme="majorHAnsi" w:eastAsiaTheme="majorEastAsia" w:hAnsiTheme="majorHAnsi" w:cstheme="majorBidi"/>
          <w:b/>
          <w:bCs/>
          <w:color w:val="65756B" w:themeColor="accent1" w:themeShade="B5"/>
          <w:sz w:val="32"/>
          <w:szCs w:val="32"/>
        </w:rPr>
      </w:pPr>
      <w:ins w:id="1808" w:author="Brown, Evan" w:date="2013-11-06T17:42:00Z">
        <w:r>
          <w:t>Pay special attention to the HTML form that uploads the video</w:t>
        </w:r>
      </w:ins>
      <w:ins w:id="1809" w:author="Brown, Evan" w:date="2013-11-06T17:43:00Z">
        <w:r>
          <w:t xml:space="preserve"> from the user’s browser. Where does the form POST to? Find the service documentation that describes how to implement this feature, </w:t>
        </w:r>
      </w:ins>
      <w:ins w:id="1810" w:author="Brown, Evan" w:date="2013-11-06T17:44:00Z">
        <w:r>
          <w:t xml:space="preserve">then look at the </w:t>
        </w:r>
        <w:r w:rsidRPr="00FC10D9">
          <w:rPr>
            <w:rFonts w:ascii="Consolas" w:hAnsi="Consolas"/>
            <w:b/>
            <w:rPrChange w:id="1811" w:author="Brown, Evan" w:date="2013-11-06T17:44:00Z">
              <w:rPr/>
            </w:rPrChange>
          </w:rPr>
          <w:t>video_upload.html</w:t>
        </w:r>
        <w:r>
          <w:t xml:space="preserve"> template and </w:t>
        </w:r>
      </w:ins>
      <w:ins w:id="1812" w:author="Brown, Evan" w:date="2013-11-06T17:45:00Z">
        <w:r>
          <w:t xml:space="preserve">inspect </w:t>
        </w:r>
        <w:proofErr w:type="spellStart"/>
        <w:proofErr w:type="gramStart"/>
        <w:r w:rsidRPr="00FC10D9">
          <w:rPr>
            <w:rFonts w:ascii="Consolas" w:hAnsi="Consolas"/>
            <w:b/>
            <w:rPrChange w:id="1813" w:author="Brown, Evan" w:date="2013-11-06T17:45:00Z">
              <w:rPr/>
            </w:rPrChange>
          </w:rPr>
          <w:t>com.amediamanager.controller.VideoController.videoUpload</w:t>
        </w:r>
        <w:proofErr w:type="spellEnd"/>
        <w:r w:rsidRPr="00FC10D9">
          <w:rPr>
            <w:rFonts w:ascii="Consolas" w:hAnsi="Consolas"/>
            <w:b/>
            <w:rPrChange w:id="1814" w:author="Brown, Evan" w:date="2013-11-06T17:45:00Z">
              <w:rPr/>
            </w:rPrChange>
          </w:rPr>
          <w:t>(</w:t>
        </w:r>
        <w:proofErr w:type="gramEnd"/>
        <w:r w:rsidRPr="00FC10D9">
          <w:rPr>
            <w:rFonts w:ascii="Consolas" w:hAnsi="Consolas"/>
            <w:b/>
            <w:rPrChange w:id="1815" w:author="Brown, Evan" w:date="2013-11-06T17:45:00Z">
              <w:rPr/>
            </w:rPrChange>
          </w:rPr>
          <w:t>)</w:t>
        </w:r>
        <w:r>
          <w:t xml:space="preserve"> to see how the form is prepared.</w:t>
        </w:r>
      </w:ins>
      <w:ins w:id="1816" w:author="Brown, Evan" w:date="2013-10-17T22:30:00Z">
        <w:r w:rsidR="004E3995">
          <w:br w:type="page"/>
        </w:r>
      </w:ins>
    </w:p>
    <w:p w14:paraId="6BC0B69A" w14:textId="6650962C" w:rsidR="004E3995" w:rsidRDefault="004E3995" w:rsidP="004E3995">
      <w:pPr>
        <w:pStyle w:val="Title"/>
        <w:rPr>
          <w:ins w:id="1817" w:author="Brown, Evan" w:date="2013-10-17T22:30:00Z"/>
        </w:rPr>
      </w:pPr>
      <w:ins w:id="1818" w:author="Brown, Evan" w:date="2013-10-17T22:30:00Z">
        <w:r>
          <w:lastRenderedPageBreak/>
          <w:t xml:space="preserve">Challenge: </w:t>
        </w:r>
      </w:ins>
      <w:ins w:id="1819" w:author="Brown, Evan" w:date="2013-10-26T16:08:00Z">
        <w:r w:rsidR="00FB0537">
          <w:t xml:space="preserve">Emit </w:t>
        </w:r>
      </w:ins>
      <w:ins w:id="1820" w:author="Brown, Evan" w:date="2013-10-17T22:30:00Z">
        <w:r>
          <w:t xml:space="preserve">Custom </w:t>
        </w:r>
        <w:proofErr w:type="spellStart"/>
        <w:r>
          <w:t>CloudWatch</w:t>
        </w:r>
        <w:proofErr w:type="spellEnd"/>
        <w:r>
          <w:t xml:space="preserve"> Metrics</w:t>
        </w:r>
      </w:ins>
    </w:p>
    <w:p w14:paraId="4FD2A4C1" w14:textId="3C9E0CBF" w:rsidR="004E3995" w:rsidRDefault="004E3995" w:rsidP="004E3995">
      <w:pPr>
        <w:pStyle w:val="Heading1"/>
        <w:rPr>
          <w:ins w:id="1821" w:author="Brown, Evan" w:date="2013-10-26T15:39:00Z"/>
        </w:rPr>
      </w:pPr>
      <w:bookmarkStart w:id="1822" w:name="_Toc245384382"/>
      <w:ins w:id="1823" w:author="Brown, Evan" w:date="2013-10-17T22:30:00Z">
        <w:r>
          <w:t xml:space="preserve">Challenge: </w:t>
        </w:r>
      </w:ins>
      <w:ins w:id="1824" w:author="Brown, Evan" w:date="2013-10-26T16:08:00Z">
        <w:r w:rsidR="00FB0537">
          <w:t xml:space="preserve">Emit </w:t>
        </w:r>
      </w:ins>
      <w:ins w:id="1825" w:author="Brown, Evan" w:date="2013-10-17T22:30:00Z">
        <w:r>
          <w:t xml:space="preserve">Custom </w:t>
        </w:r>
        <w:proofErr w:type="spellStart"/>
        <w:r>
          <w:t>CloudWatch</w:t>
        </w:r>
        <w:proofErr w:type="spellEnd"/>
        <w:r>
          <w:t xml:space="preserve"> Metrics</w:t>
        </w:r>
      </w:ins>
      <w:bookmarkEnd w:id="1822"/>
    </w:p>
    <w:p w14:paraId="07D3A0BC" w14:textId="05821A7E" w:rsidR="00C9140B" w:rsidRDefault="00C9140B">
      <w:pPr>
        <w:rPr>
          <w:ins w:id="1826" w:author="Brown, Evan" w:date="2013-10-26T15:43:00Z"/>
        </w:rPr>
        <w:pPrChange w:id="1827" w:author="Brown, Evan" w:date="2013-10-26T15:39:00Z">
          <w:pPr>
            <w:pStyle w:val="Heading1"/>
          </w:pPr>
        </w:pPrChange>
      </w:pPr>
      <w:ins w:id="1828" w:author="Brown, Evan" w:date="2013-10-26T15:39:00Z">
        <w:r>
          <w:t xml:space="preserve">Our application uses a number of </w:t>
        </w:r>
      </w:ins>
      <w:ins w:id="1829" w:author="Brown, Evan" w:date="2013-10-26T15:40:00Z">
        <w:r>
          <w:t>AWS APIs</w:t>
        </w:r>
      </w:ins>
      <w:ins w:id="1830" w:author="Brown, Evan" w:date="2013-10-26T15:39:00Z">
        <w:r>
          <w:t>: DynamoDB, RDS</w:t>
        </w:r>
      </w:ins>
      <w:ins w:id="1831" w:author="Brown, Evan" w:date="2013-10-26T15:40:00Z">
        <w:r>
          <w:t xml:space="preserve">, S3, SQS, and Elastic Transcoder to name a few. </w:t>
        </w:r>
      </w:ins>
      <w:ins w:id="1832" w:author="Brown, Evan" w:date="2013-10-26T15:41:00Z">
        <w:r>
          <w:t xml:space="preserve">These API calls are over the network, which introduces a latency component. It’s also possible that our application </w:t>
        </w:r>
      </w:ins>
      <w:ins w:id="1833" w:author="Brown, Evan" w:date="2013-10-26T15:42:00Z">
        <w:r>
          <w:t xml:space="preserve">could make requests that </w:t>
        </w:r>
      </w:ins>
      <w:ins w:id="1834" w:author="Brown, Evan" w:date="2013-10-28T22:21:00Z">
        <w:r w:rsidR="007E5C33">
          <w:t>fail</w:t>
        </w:r>
      </w:ins>
      <w:ins w:id="1835" w:author="Brown, Evan" w:date="2013-10-26T15:42:00Z">
        <w:r>
          <w:t xml:space="preserve"> (e.g., trying to upload a user profile pic to a bucket that doesn’t exist). There are a number of scenarios worthy of monitoring; in this lab, we</w:t>
        </w:r>
      </w:ins>
      <w:ins w:id="1836" w:author="Brown, Evan" w:date="2013-10-26T15:43:00Z">
        <w:r>
          <w:t xml:space="preserve">’ll focus on </w:t>
        </w:r>
      </w:ins>
      <w:ins w:id="1837" w:author="Brown, Evan" w:date="2013-10-26T15:44:00Z">
        <w:r>
          <w:t xml:space="preserve">measuring </w:t>
        </w:r>
      </w:ins>
      <w:ins w:id="1838" w:author="Brown, Evan" w:date="2013-10-26T15:43:00Z">
        <w:r>
          <w:t xml:space="preserve">API request latency and </w:t>
        </w:r>
      </w:ins>
      <w:ins w:id="1839" w:author="Brown, Evan" w:date="2013-10-26T15:44:00Z">
        <w:r>
          <w:t xml:space="preserve">success status with Amazon </w:t>
        </w:r>
        <w:proofErr w:type="spellStart"/>
        <w:r>
          <w:t>CloudWatch</w:t>
        </w:r>
        <w:proofErr w:type="spellEnd"/>
        <w:r>
          <w:t>.</w:t>
        </w:r>
      </w:ins>
    </w:p>
    <w:p w14:paraId="56B43E0A" w14:textId="77777777" w:rsidR="00C9140B" w:rsidRDefault="00C9140B">
      <w:pPr>
        <w:rPr>
          <w:ins w:id="1840" w:author="Brown, Evan" w:date="2013-10-26T15:43:00Z"/>
        </w:rPr>
        <w:pPrChange w:id="1841" w:author="Brown, Evan" w:date="2013-10-26T15:39:00Z">
          <w:pPr>
            <w:pStyle w:val="Heading1"/>
          </w:pPr>
        </w:pPrChange>
      </w:pPr>
    </w:p>
    <w:p w14:paraId="7BE967AE" w14:textId="6E2D676F" w:rsidR="00C9140B" w:rsidRPr="00611570" w:rsidRDefault="00C9140B">
      <w:pPr>
        <w:rPr>
          <w:ins w:id="1842" w:author="Brown, Evan" w:date="2013-10-17T22:29:00Z"/>
        </w:rPr>
        <w:pPrChange w:id="1843" w:author="Brown, Evan" w:date="2013-10-26T15:39:00Z">
          <w:pPr>
            <w:pStyle w:val="Heading1"/>
          </w:pPr>
        </w:pPrChange>
      </w:pPr>
      <w:ins w:id="1844" w:author="Brown, Evan" w:date="2013-10-26T15:43:00Z">
        <w:r>
          <w:t>Monitoring request latency and success is a crosscutting concern: we want to monitor every AWS API call made from our application, but we shouldn</w:t>
        </w:r>
      </w:ins>
      <w:ins w:id="1845" w:author="Brown, Evan" w:date="2013-10-26T15:44:00Z">
        <w:r>
          <w:t xml:space="preserve">’t have to </w:t>
        </w:r>
      </w:ins>
      <w:ins w:id="1846" w:author="Brown, Evan" w:date="2013-10-26T15:45:00Z">
        <w:r>
          <w:t xml:space="preserve">implement monitoring </w:t>
        </w:r>
      </w:ins>
      <w:ins w:id="1847" w:author="Brown, Evan" w:date="2013-10-28T22:22:00Z">
        <w:r w:rsidR="00FA3929">
          <w:t xml:space="preserve">everywhere </w:t>
        </w:r>
      </w:ins>
      <w:ins w:id="1848" w:author="Brown, Evan" w:date="2013-10-26T15:45:00Z">
        <w:r>
          <w:t xml:space="preserve">we use the AWS SDK. In this application we use </w:t>
        </w:r>
        <w:proofErr w:type="spellStart"/>
        <w:r>
          <w:t>AspectJ</w:t>
        </w:r>
        <w:proofErr w:type="spellEnd"/>
        <w:r>
          <w:t xml:space="preserve"> </w:t>
        </w:r>
      </w:ins>
      <w:ins w:id="1849" w:author="Brown, Evan" w:date="2013-10-26T15:46:00Z">
        <w:r>
          <w:t xml:space="preserve">and define an aspect with a </w:t>
        </w:r>
        <w:proofErr w:type="spellStart"/>
        <w:r>
          <w:t>Pointcut</w:t>
        </w:r>
        <w:proofErr w:type="spellEnd"/>
        <w:r>
          <w:t xml:space="preserve"> of </w:t>
        </w:r>
        <w:proofErr w:type="gramStart"/>
        <w:r w:rsidRPr="005A6BE0">
          <w:rPr>
            <w:rFonts w:ascii="Consolas" w:hAnsi="Consolas"/>
            <w:b/>
            <w:rPrChange w:id="1850" w:author="Brown, Evan" w:date="2013-10-26T16:17:00Z">
              <w:rPr>
                <w:b w:val="0"/>
                <w:bCs w:val="0"/>
              </w:rPr>
            </w:rPrChange>
          </w:rPr>
          <w:t>execution(</w:t>
        </w:r>
        <w:proofErr w:type="gramEnd"/>
        <w:r w:rsidRPr="005A6BE0">
          <w:rPr>
            <w:rFonts w:ascii="Consolas" w:hAnsi="Consolas"/>
            <w:b/>
            <w:rPrChange w:id="1851" w:author="Brown, Evan" w:date="2013-10-26T16:17:00Z">
              <w:rPr>
                <w:b w:val="0"/>
                <w:bCs w:val="0"/>
              </w:rPr>
            </w:rPrChange>
          </w:rPr>
          <w:t xml:space="preserve">public * </w:t>
        </w:r>
        <w:proofErr w:type="spellStart"/>
        <w:r w:rsidRPr="005A6BE0">
          <w:rPr>
            <w:rFonts w:ascii="Consolas" w:hAnsi="Consolas"/>
            <w:b/>
            <w:rPrChange w:id="1852" w:author="Brown, Evan" w:date="2013-10-26T16:17:00Z">
              <w:rPr>
                <w:b w:val="0"/>
                <w:bCs w:val="0"/>
              </w:rPr>
            </w:rPrChange>
          </w:rPr>
          <w:t>com.amazonaws.services</w:t>
        </w:r>
        <w:proofErr w:type="spellEnd"/>
        <w:r w:rsidRPr="005A6BE0">
          <w:rPr>
            <w:rFonts w:ascii="Consolas" w:hAnsi="Consolas"/>
            <w:b/>
            <w:rPrChange w:id="1853" w:author="Brown, Evan" w:date="2013-10-26T16:17:00Z">
              <w:rPr>
                <w:b w:val="0"/>
                <w:bCs w:val="0"/>
              </w:rPr>
            </w:rPrChange>
          </w:rPr>
          <w:t>..*.*(..))</w:t>
        </w:r>
        <w:r>
          <w:t xml:space="preserve"> </w:t>
        </w:r>
        <w:proofErr w:type="gramStart"/>
        <w:r>
          <w:t>to</w:t>
        </w:r>
        <w:proofErr w:type="gramEnd"/>
        <w:r>
          <w:t xml:space="preserve"> intercept all API calls from every AWS client. </w:t>
        </w:r>
      </w:ins>
      <w:ins w:id="1854" w:author="Brown, Evan" w:date="2013-10-26T15:47:00Z">
        <w:r>
          <w:t xml:space="preserve">Don’t worry, </w:t>
        </w:r>
        <w:proofErr w:type="spellStart"/>
        <w:r>
          <w:t>AspectJ</w:t>
        </w:r>
        <w:proofErr w:type="spellEnd"/>
        <w:r>
          <w:t xml:space="preserve"> knowledge isn’t required for this lab; you’ll focus on implementing code to create and upload </w:t>
        </w:r>
        <w:proofErr w:type="spellStart"/>
        <w:r>
          <w:t>CloudWatch</w:t>
        </w:r>
        <w:proofErr w:type="spellEnd"/>
        <w:r>
          <w:t xml:space="preserve"> metrics for API latency and success.</w:t>
        </w:r>
      </w:ins>
    </w:p>
    <w:p w14:paraId="22051792" w14:textId="77777777" w:rsidR="00F6738F" w:rsidRDefault="00F6738F" w:rsidP="00F6738F">
      <w:pPr>
        <w:pStyle w:val="Heading2"/>
        <w:rPr>
          <w:ins w:id="1855" w:author="Brown, Evan" w:date="2013-10-26T15:58:00Z"/>
        </w:rPr>
      </w:pPr>
      <w:bookmarkStart w:id="1856" w:name="_Toc245384383"/>
      <w:ins w:id="1857" w:author="Brown, Evan" w:date="2013-10-26T15:58:00Z">
        <w:r>
          <w:t>The Challenge</w:t>
        </w:r>
        <w:bookmarkEnd w:id="1856"/>
      </w:ins>
    </w:p>
    <w:p w14:paraId="3865F177" w14:textId="35A95F24" w:rsidR="00F6738F" w:rsidRDefault="00F6738F" w:rsidP="00F6738F">
      <w:pPr>
        <w:rPr>
          <w:ins w:id="1858" w:author="Brown, Evan" w:date="2013-10-26T15:58:00Z"/>
          <w:rFonts w:ascii="Consolas" w:hAnsi="Consolas"/>
          <w:b/>
        </w:rPr>
      </w:pPr>
      <w:ins w:id="1859" w:author="Brown, Evan" w:date="2013-10-26T15:58:00Z">
        <w:r>
          <w:t xml:space="preserve">Implement the </w:t>
        </w:r>
        <w:proofErr w:type="spellStart"/>
        <w:proofErr w:type="gramStart"/>
        <w:r>
          <w:rPr>
            <w:rFonts w:ascii="Consolas" w:hAnsi="Consolas"/>
            <w:b/>
          </w:rPr>
          <w:t>emitMetrics</w:t>
        </w:r>
        <w:proofErr w:type="spellEnd"/>
        <w:r>
          <w:rPr>
            <w:rFonts w:ascii="Consolas" w:hAnsi="Consolas"/>
            <w:b/>
          </w:rPr>
          <w:t>(</w:t>
        </w:r>
        <w:proofErr w:type="gramEnd"/>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proofErr w:type="spellStart"/>
        <w:r w:rsidRPr="00A578A0">
          <w:rPr>
            <w:rFonts w:ascii="Consolas" w:hAnsi="Consolas"/>
            <w:b/>
          </w:rPr>
          <w:t>com.amediamanager.</w:t>
        </w:r>
      </w:ins>
      <w:ins w:id="1860" w:author="Brown, Evan" w:date="2013-10-26T15:59:00Z">
        <w:r>
          <w:rPr>
            <w:rFonts w:ascii="Consolas" w:hAnsi="Consolas"/>
            <w:b/>
          </w:rPr>
          <w:t>metrics.challenge.MetricAspect</w:t>
        </w:r>
        <w:proofErr w:type="spellEnd"/>
        <w:r>
          <w:rPr>
            <w:rFonts w:ascii="Consolas" w:hAnsi="Consolas"/>
            <w:b/>
          </w:rPr>
          <w:t>.</w:t>
        </w:r>
        <w:r w:rsidRPr="00F6738F">
          <w:t xml:space="preserve"> </w:t>
        </w:r>
        <w:r>
          <w:t xml:space="preserve">The method should </w:t>
        </w:r>
      </w:ins>
      <w:ins w:id="1861" w:author="Brown, Evan" w:date="2013-10-26T16:00:00Z">
        <w:r>
          <w:t xml:space="preserve">use </w:t>
        </w:r>
        <w:proofErr w:type="spellStart"/>
        <w:proofErr w:type="gramStart"/>
        <w:r w:rsidRPr="00F6738F">
          <w:rPr>
            <w:rFonts w:ascii="Consolas" w:hAnsi="Consolas"/>
            <w:b/>
            <w:rPrChange w:id="1862" w:author="Brown, Evan" w:date="2013-10-26T16:00:00Z">
              <w:rPr/>
            </w:rPrChange>
          </w:rPr>
          <w:t>super.metricBatcher.addDatum</w:t>
        </w:r>
        <w:proofErr w:type="spellEnd"/>
        <w:r w:rsidRPr="00F6738F">
          <w:rPr>
            <w:rFonts w:ascii="Consolas" w:hAnsi="Consolas"/>
            <w:b/>
            <w:rPrChange w:id="1863" w:author="Brown, Evan" w:date="2013-10-26T16:00:00Z">
              <w:rPr/>
            </w:rPrChange>
          </w:rPr>
          <w:t>(</w:t>
        </w:r>
        <w:proofErr w:type="gramEnd"/>
        <w:r w:rsidRPr="00F6738F">
          <w:rPr>
            <w:rFonts w:ascii="Consolas" w:hAnsi="Consolas"/>
            <w:b/>
            <w:rPrChange w:id="1864" w:author="Brown, Evan" w:date="2013-10-26T16:00:00Z">
              <w:rPr/>
            </w:rPrChange>
          </w:rPr>
          <w:t>)</w:t>
        </w:r>
        <w:r>
          <w:rPr>
            <w:rFonts w:ascii="Consolas" w:hAnsi="Consolas"/>
            <w:b/>
          </w:rPr>
          <w:t xml:space="preserve"> </w:t>
        </w:r>
        <w:r>
          <w:t>to add a metric for latency</w:t>
        </w:r>
      </w:ins>
      <w:ins w:id="1865" w:author="Brown, Evan" w:date="2013-10-26T16:01:00Z">
        <w:r>
          <w:t xml:space="preserve"> and success status. The method signature provides </w:t>
        </w:r>
        <w:r w:rsidRPr="00F6738F">
          <w:rPr>
            <w:rFonts w:ascii="Consolas" w:hAnsi="Consolas"/>
            <w:b/>
            <w:rPrChange w:id="1866" w:author="Brown, Evan" w:date="2013-10-26T16:01:00Z">
              <w:rPr/>
            </w:rPrChange>
          </w:rPr>
          <w:t xml:space="preserve">long </w:t>
        </w:r>
        <w:proofErr w:type="spellStart"/>
        <w:r w:rsidRPr="00F6738F">
          <w:rPr>
            <w:rFonts w:ascii="Consolas" w:hAnsi="Consolas"/>
            <w:b/>
            <w:rPrChange w:id="1867" w:author="Brown, Evan" w:date="2013-10-26T16:01:00Z">
              <w:rPr/>
            </w:rPrChange>
          </w:rPr>
          <w:t>startTime</w:t>
        </w:r>
        <w:proofErr w:type="spellEnd"/>
        <w:r w:rsidRPr="00F6738F">
          <w:rPr>
            <w:rFonts w:ascii="Consolas" w:hAnsi="Consolas"/>
            <w:b/>
            <w:rPrChange w:id="1868" w:author="Brown, Evan" w:date="2013-10-26T16:01:00Z">
              <w:rPr/>
            </w:rPrChange>
          </w:rPr>
          <w:t xml:space="preserve"> </w:t>
        </w:r>
        <w:r>
          <w:t xml:space="preserve">and </w:t>
        </w:r>
        <w:proofErr w:type="spellStart"/>
        <w:r w:rsidRPr="00F6738F">
          <w:rPr>
            <w:rFonts w:ascii="Consolas" w:hAnsi="Consolas"/>
            <w:b/>
            <w:rPrChange w:id="1869" w:author="Brown, Evan" w:date="2013-10-26T16:01:00Z">
              <w:rPr/>
            </w:rPrChange>
          </w:rPr>
          <w:t>Throwable</w:t>
        </w:r>
        <w:proofErr w:type="spellEnd"/>
        <w:r w:rsidRPr="00F6738F">
          <w:rPr>
            <w:rFonts w:ascii="Consolas" w:hAnsi="Consolas"/>
            <w:b/>
            <w:rPrChange w:id="1870" w:author="Brown, Evan" w:date="2013-10-26T16:01:00Z">
              <w:rPr/>
            </w:rPrChange>
          </w:rPr>
          <w:t xml:space="preserve"> exception</w:t>
        </w:r>
        <w:r>
          <w:rPr>
            <w:rFonts w:ascii="Consolas" w:hAnsi="Consolas"/>
            <w:b/>
          </w:rPr>
          <w:t xml:space="preserve"> </w:t>
        </w:r>
      </w:ins>
      <w:ins w:id="1871" w:author="Brown, Evan" w:date="2013-10-28T22:22:00Z">
        <w:r w:rsidR="0005762E">
          <w:t>parameters that</w:t>
        </w:r>
      </w:ins>
      <w:ins w:id="1872"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73" w:author="Brown, Evan" w:date="2013-10-26T15:58:00Z"/>
        </w:rPr>
      </w:pPr>
      <w:bookmarkStart w:id="1874" w:name="_Toc245384384"/>
      <w:ins w:id="1875" w:author="Brown, Evan" w:date="2013-10-26T15:58:00Z">
        <w:r>
          <w:t>Important Considerations</w:t>
        </w:r>
        <w:bookmarkEnd w:id="1874"/>
      </w:ins>
    </w:p>
    <w:p w14:paraId="2E3A81FB" w14:textId="1B124848" w:rsidR="00FB0537" w:rsidRPr="00FB0537" w:rsidRDefault="00FB0537">
      <w:pPr>
        <w:pStyle w:val="ListParagraph"/>
        <w:numPr>
          <w:ilvl w:val="0"/>
          <w:numId w:val="27"/>
        </w:numPr>
        <w:rPr>
          <w:ins w:id="1876" w:author="Brown, Evan" w:date="2013-10-26T16:04:00Z"/>
          <w:rFonts w:ascii="Consolas" w:hAnsi="Consolas"/>
          <w:b/>
          <w:rPrChange w:id="1877" w:author="Brown, Evan" w:date="2013-10-26T16:04:00Z">
            <w:rPr>
              <w:ins w:id="1878" w:author="Brown, Evan" w:date="2013-10-26T16:04:00Z"/>
            </w:rPr>
          </w:rPrChange>
        </w:rPr>
      </w:pPr>
      <w:ins w:id="1879" w:author="Brown, Evan" w:date="2013-10-26T16:03:00Z">
        <w:r>
          <w:t xml:space="preserve">Use </w:t>
        </w:r>
        <w:proofErr w:type="spellStart"/>
        <w:proofErr w:type="gramStart"/>
        <w:r>
          <w:rPr>
            <w:rFonts w:ascii="Consolas" w:hAnsi="Consolas"/>
            <w:b/>
          </w:rPr>
          <w:t>super.</w:t>
        </w:r>
      </w:ins>
      <w:ins w:id="1880" w:author="Brown, Evan" w:date="2013-10-26T16:04:00Z">
        <w:r>
          <w:rPr>
            <w:rFonts w:ascii="Consolas" w:hAnsi="Consolas"/>
            <w:b/>
          </w:rPr>
          <w:t>new</w:t>
        </w:r>
      </w:ins>
      <w:ins w:id="1881" w:author="Brown, Evan" w:date="2013-10-26T16:03:00Z">
        <w:r>
          <w:rPr>
            <w:rFonts w:ascii="Consolas" w:hAnsi="Consolas"/>
            <w:b/>
          </w:rPr>
          <w:t>Datum</w:t>
        </w:r>
        <w:proofErr w:type="spellEnd"/>
        <w:r>
          <w:rPr>
            <w:rFonts w:ascii="Consolas" w:hAnsi="Consolas"/>
            <w:b/>
          </w:rPr>
          <w:t>(</w:t>
        </w:r>
        <w:proofErr w:type="gramEnd"/>
        <w:r w:rsidRPr="00E242CF">
          <w:rPr>
            <w:rFonts w:ascii="Consolas" w:hAnsi="Consolas"/>
            <w:b/>
          </w:rPr>
          <w:t>)</w:t>
        </w:r>
        <w:r>
          <w:t xml:space="preserve"> to </w:t>
        </w:r>
      </w:ins>
      <w:ins w:id="1882" w:author="Brown, Evan" w:date="2013-10-26T16:04:00Z">
        <w:r>
          <w:t xml:space="preserve">create a basic </w:t>
        </w:r>
        <w:proofErr w:type="spellStart"/>
        <w:r w:rsidRPr="00FB0537">
          <w:rPr>
            <w:rFonts w:ascii="Consolas" w:hAnsi="Consolas"/>
            <w:b/>
            <w:rPrChange w:id="1883" w:author="Brown, Evan" w:date="2013-10-26T16:04:00Z">
              <w:rPr/>
            </w:rPrChange>
          </w:rPr>
          <w:t>MetricDatum</w:t>
        </w:r>
        <w:proofErr w:type="spellEnd"/>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884" w:author="Brown, Evan" w:date="2013-10-26T16:06:00Z"/>
          <w:rFonts w:ascii="Consolas" w:hAnsi="Consolas"/>
          <w:b/>
          <w:rPrChange w:id="1885" w:author="Brown, Evan" w:date="2013-10-26T16:06:00Z">
            <w:rPr>
              <w:ins w:id="1886" w:author="Brown, Evan" w:date="2013-10-26T16:06:00Z"/>
            </w:rPr>
          </w:rPrChange>
        </w:rPr>
      </w:pPr>
      <w:ins w:id="1887" w:author="Brown, Evan" w:date="2013-10-26T16:04:00Z">
        <w:r>
          <w:t xml:space="preserve">Call the </w:t>
        </w:r>
      </w:ins>
      <w:proofErr w:type="spellStart"/>
      <w:proofErr w:type="gramStart"/>
      <w:ins w:id="1888" w:author="Brown, Evan" w:date="2013-10-26T16:05:00Z">
        <w:r w:rsidRPr="00FB0537">
          <w:rPr>
            <w:rFonts w:ascii="Consolas" w:hAnsi="Consolas"/>
            <w:b/>
            <w:rPrChange w:id="1889" w:author="Brown, Evan" w:date="2013-10-26T16:05:00Z">
              <w:rPr/>
            </w:rPrChange>
          </w:rPr>
          <w:t>withMetricName</w:t>
        </w:r>
        <w:proofErr w:type="spellEnd"/>
        <w:r w:rsidRPr="00FB0537">
          <w:rPr>
            <w:rFonts w:ascii="Consolas" w:hAnsi="Consolas"/>
            <w:b/>
            <w:rPrChange w:id="1890" w:author="Brown, Evan" w:date="2013-10-26T16:05:00Z">
              <w:rPr/>
            </w:rPrChange>
          </w:rPr>
          <w:t>(</w:t>
        </w:r>
        <w:proofErr w:type="gramEnd"/>
        <w:r w:rsidRPr="00FB0537">
          <w:rPr>
            <w:rFonts w:ascii="Consolas" w:hAnsi="Consolas"/>
            <w:b/>
            <w:rPrChange w:id="1891" w:author="Brown, Evan" w:date="2013-10-26T16:05:00Z">
              <w:rPr/>
            </w:rPrChange>
          </w:rPr>
          <w:t xml:space="preserve">), </w:t>
        </w:r>
        <w:proofErr w:type="spellStart"/>
        <w:r w:rsidRPr="00FB0537">
          <w:rPr>
            <w:rFonts w:ascii="Consolas" w:hAnsi="Consolas"/>
            <w:b/>
            <w:rPrChange w:id="1892" w:author="Brown, Evan" w:date="2013-10-26T16:05:00Z">
              <w:rPr/>
            </w:rPrChange>
          </w:rPr>
          <w:t>withUnit</w:t>
        </w:r>
        <w:proofErr w:type="spellEnd"/>
        <w:r w:rsidRPr="00FB0537">
          <w:rPr>
            <w:rFonts w:ascii="Consolas" w:hAnsi="Consolas"/>
            <w:b/>
            <w:rPrChange w:id="1893" w:author="Brown, Evan" w:date="2013-10-26T16:05:00Z">
              <w:rPr/>
            </w:rPrChange>
          </w:rPr>
          <w:t xml:space="preserve">(), </w:t>
        </w:r>
        <w:r w:rsidRPr="00FB0537">
          <w:t>and</w:t>
        </w:r>
        <w:r w:rsidRPr="00FB0537">
          <w:rPr>
            <w:rFonts w:ascii="Consolas" w:hAnsi="Consolas"/>
            <w:b/>
            <w:rPrChange w:id="1894" w:author="Brown, Evan" w:date="2013-10-26T16:05:00Z">
              <w:rPr/>
            </w:rPrChange>
          </w:rPr>
          <w:t xml:space="preserve"> </w:t>
        </w:r>
        <w:proofErr w:type="spellStart"/>
        <w:r w:rsidRPr="00FB0537">
          <w:rPr>
            <w:rFonts w:ascii="Consolas" w:hAnsi="Consolas"/>
            <w:b/>
            <w:rPrChange w:id="1895" w:author="Brown, Evan" w:date="2013-10-26T16:05:00Z">
              <w:rPr/>
            </w:rPrChange>
          </w:rPr>
          <w:t>withValue</w:t>
        </w:r>
        <w:proofErr w:type="spellEnd"/>
        <w:r w:rsidRPr="00FB0537">
          <w:rPr>
            <w:rFonts w:ascii="Consolas" w:hAnsi="Consolas"/>
            <w:b/>
            <w:rPrChange w:id="1896" w:author="Brown, Evan" w:date="2013-10-26T16:05:00Z">
              <w:rPr/>
            </w:rPrChange>
          </w:rPr>
          <w:t>()</w:t>
        </w:r>
        <w:r>
          <w:t xml:space="preserve"> methods of the returned object to configure the datum.</w:t>
        </w:r>
      </w:ins>
    </w:p>
    <w:p w14:paraId="2F3612E1" w14:textId="591A8B63" w:rsidR="00FB0537" w:rsidRPr="00FB0537" w:rsidRDefault="00FB0537">
      <w:pPr>
        <w:pStyle w:val="ListParagraph"/>
        <w:numPr>
          <w:ilvl w:val="0"/>
          <w:numId w:val="27"/>
        </w:numPr>
        <w:rPr>
          <w:ins w:id="1897" w:author="Brown, Evan" w:date="2013-10-26T16:06:00Z"/>
          <w:rFonts w:ascii="Consolas" w:hAnsi="Consolas"/>
          <w:b/>
          <w:rPrChange w:id="1898" w:author="Brown, Evan" w:date="2013-10-26T16:06:00Z">
            <w:rPr>
              <w:ins w:id="1899" w:author="Brown, Evan" w:date="2013-10-26T16:06:00Z"/>
            </w:rPr>
          </w:rPrChange>
        </w:rPr>
      </w:pPr>
      <w:ins w:id="1900"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901" w:author="Brown, Evan" w:date="2013-10-26T16:03:00Z"/>
          <w:rFonts w:ascii="Consolas" w:hAnsi="Consolas"/>
          <w:b/>
          <w:rPrChange w:id="1902" w:author="Brown, Evan" w:date="2013-10-26T16:03:00Z">
            <w:rPr>
              <w:ins w:id="1903" w:author="Brown, Evan" w:date="2013-10-26T16:03:00Z"/>
            </w:rPr>
          </w:rPrChange>
        </w:rPr>
      </w:pPr>
      <w:ins w:id="1904" w:author="Brown, Evan" w:date="2013-10-26T16:06:00Z">
        <w:r>
          <w:t xml:space="preserve">Use </w:t>
        </w:r>
      </w:ins>
      <w:proofErr w:type="spellStart"/>
      <w:ins w:id="1905" w:author="Brown, Evan" w:date="2013-10-26T16:07:00Z">
        <w:r w:rsidRPr="00FB0537">
          <w:rPr>
            <w:rFonts w:ascii="Consolas" w:hAnsi="Consolas"/>
            <w:b/>
            <w:rPrChange w:id="1906" w:author="Brown, Evan" w:date="2013-10-26T16:07:00Z">
              <w:rPr/>
            </w:rPrChange>
          </w:rPr>
          <w:t>StandardUnit.Milliseconds</w:t>
        </w:r>
        <w:proofErr w:type="spellEnd"/>
        <w:r w:rsidRPr="00FB0537">
          <w:rPr>
            <w:rFonts w:ascii="Consolas" w:hAnsi="Consolas"/>
            <w:b/>
            <w:rPrChange w:id="1907" w:author="Brown, Evan" w:date="2013-10-26T16:07:00Z">
              <w:rPr/>
            </w:rPrChange>
          </w:rPr>
          <w:t xml:space="preserve"> </w:t>
        </w:r>
        <w:r>
          <w:t xml:space="preserve">for the latency unit and </w:t>
        </w:r>
        <w:proofErr w:type="spellStart"/>
        <w:r w:rsidRPr="00FB0537">
          <w:rPr>
            <w:rFonts w:ascii="Consolas" w:hAnsi="Consolas"/>
            <w:b/>
            <w:rPrChange w:id="1908" w:author="Brown, Evan" w:date="2013-10-26T16:07:00Z">
              <w:rPr/>
            </w:rPrChange>
          </w:rPr>
          <w:t>StandardUnit.Count</w:t>
        </w:r>
        <w:proofErr w:type="spellEnd"/>
        <w:r w:rsidRPr="00FB0537">
          <w:rPr>
            <w:rFonts w:ascii="Consolas" w:hAnsi="Consolas"/>
            <w:b/>
            <w:rPrChange w:id="1909" w:author="Brown, Evan" w:date="2013-10-26T16:07:00Z">
              <w:rPr/>
            </w:rPrChange>
          </w:rPr>
          <w:t xml:space="preserve"> </w:t>
        </w:r>
        <w:r>
          <w:t xml:space="preserve">for the success metric. </w:t>
        </w:r>
      </w:ins>
    </w:p>
    <w:p w14:paraId="5A54D0AC" w14:textId="6512C08F" w:rsidR="00F6738F" w:rsidRPr="00E242CF" w:rsidRDefault="00FB0537" w:rsidP="00F6738F">
      <w:pPr>
        <w:pStyle w:val="ListParagraph"/>
        <w:numPr>
          <w:ilvl w:val="0"/>
          <w:numId w:val="27"/>
        </w:numPr>
        <w:rPr>
          <w:ins w:id="1910" w:author="Brown, Evan" w:date="2013-10-26T15:58:00Z"/>
          <w:rFonts w:ascii="Consolas" w:hAnsi="Consolas"/>
          <w:b/>
        </w:rPr>
      </w:pPr>
      <w:ins w:id="1911" w:author="Brown, Evan" w:date="2013-10-26T16:02:00Z">
        <w:r>
          <w:t>Use</w:t>
        </w:r>
      </w:ins>
      <w:ins w:id="1912" w:author="Brown, Evan" w:date="2013-10-26T15:58:00Z">
        <w:r w:rsidR="00F6738F">
          <w:t xml:space="preserve"> </w:t>
        </w:r>
      </w:ins>
      <w:proofErr w:type="spellStart"/>
      <w:proofErr w:type="gramStart"/>
      <w:ins w:id="1913" w:author="Brown, Evan" w:date="2013-10-26T16:02:00Z">
        <w:r>
          <w:rPr>
            <w:rFonts w:ascii="Consolas" w:hAnsi="Consolas"/>
            <w:b/>
          </w:rPr>
          <w:t>super.metricBatcher.addDatum</w:t>
        </w:r>
      </w:ins>
      <w:proofErr w:type="spellEnd"/>
      <w:ins w:id="1914" w:author="Brown, Evan" w:date="2013-10-26T15:58:00Z">
        <w:r w:rsidR="00F6738F">
          <w:rPr>
            <w:rFonts w:ascii="Consolas" w:hAnsi="Consolas"/>
            <w:b/>
          </w:rPr>
          <w:t>(</w:t>
        </w:r>
        <w:proofErr w:type="gramEnd"/>
        <w:r w:rsidR="00F6738F" w:rsidRPr="00E242CF">
          <w:rPr>
            <w:rFonts w:ascii="Consolas" w:hAnsi="Consolas"/>
            <w:b/>
          </w:rPr>
          <w:t>)</w:t>
        </w:r>
        <w:r w:rsidR="00F6738F">
          <w:t xml:space="preserve"> </w:t>
        </w:r>
      </w:ins>
      <w:ins w:id="1915"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916" w:author="Brown, Evan" w:date="2013-10-26T15:58:00Z"/>
        </w:rPr>
      </w:pPr>
      <w:bookmarkStart w:id="1917" w:name="_Toc245384385"/>
      <w:ins w:id="1918" w:author="Brown, Evan" w:date="2013-10-26T15:58:00Z">
        <w:r>
          <w:t>Super Powers</w:t>
        </w:r>
        <w:bookmarkEnd w:id="1917"/>
      </w:ins>
    </w:p>
    <w:p w14:paraId="59733BBC" w14:textId="7713567E" w:rsidR="007D04F7" w:rsidRDefault="007D04F7" w:rsidP="00F6738F">
      <w:pPr>
        <w:rPr>
          <w:ins w:id="1919" w:author="Brown, Evan" w:date="2013-11-06T17:55:00Z"/>
          <w:rFonts w:ascii="Consolas" w:hAnsi="Consolas"/>
          <w:b/>
        </w:rPr>
      </w:pPr>
      <w:proofErr w:type="spellStart"/>
      <w:proofErr w:type="gramStart"/>
      <w:ins w:id="1920" w:author="Brown, Evan" w:date="2013-11-06T17:55:00Z">
        <w:r>
          <w:rPr>
            <w:rFonts w:ascii="Consolas" w:hAnsi="Consolas"/>
            <w:b/>
          </w:rPr>
          <w:t>super.newDatum</w:t>
        </w:r>
        <w:proofErr w:type="spellEnd"/>
        <w:r>
          <w:rPr>
            <w:rFonts w:ascii="Consolas" w:hAnsi="Consolas"/>
            <w:b/>
          </w:rPr>
          <w:t>()</w:t>
        </w:r>
        <w:proofErr w:type="gramEnd"/>
      </w:ins>
    </w:p>
    <w:p w14:paraId="6DC0D50E" w14:textId="244DD864" w:rsidR="00F6738F" w:rsidRDefault="00F6738F" w:rsidP="00F6738F">
      <w:pPr>
        <w:rPr>
          <w:ins w:id="1921" w:author="Brown, Evan" w:date="2013-10-26T15:58:00Z"/>
          <w:rFonts w:ascii="Consolas" w:hAnsi="Consolas"/>
          <w:b/>
        </w:rPr>
      </w:pPr>
      <w:proofErr w:type="spellStart"/>
      <w:proofErr w:type="gramStart"/>
      <w:ins w:id="1922" w:author="Brown, Evan" w:date="2013-10-26T15:58:00Z">
        <w:r>
          <w:rPr>
            <w:rFonts w:ascii="Consolas" w:hAnsi="Consolas"/>
            <w:b/>
          </w:rPr>
          <w:lastRenderedPageBreak/>
          <w:t>super.</w:t>
        </w:r>
      </w:ins>
      <w:ins w:id="1923" w:author="Brown, Evan" w:date="2013-10-26T16:09:00Z">
        <w:r w:rsidR="00985327">
          <w:rPr>
            <w:rFonts w:ascii="Consolas" w:hAnsi="Consolas"/>
            <w:b/>
          </w:rPr>
          <w:t>metricBatcher</w:t>
        </w:r>
      </w:ins>
      <w:proofErr w:type="spellEnd"/>
      <w:ins w:id="1924" w:author="Brown, Evan" w:date="2013-11-06T17:55:00Z">
        <w:r w:rsidR="007D04F7">
          <w:rPr>
            <w:rFonts w:ascii="Consolas" w:hAnsi="Consolas"/>
            <w:b/>
          </w:rPr>
          <w:t>()</w:t>
        </w:r>
      </w:ins>
      <w:proofErr w:type="gramEnd"/>
    </w:p>
    <w:p w14:paraId="78437766" w14:textId="77777777" w:rsidR="00F6738F" w:rsidRDefault="00F6738F" w:rsidP="00F6738F">
      <w:pPr>
        <w:pStyle w:val="Heading3"/>
        <w:rPr>
          <w:ins w:id="1925" w:author="Brown, Evan" w:date="2013-10-26T15:58:00Z"/>
        </w:rPr>
      </w:pPr>
      <w:bookmarkStart w:id="1926" w:name="_Toc245384386"/>
      <w:ins w:id="1927" w:author="Brown, Evan" w:date="2013-10-26T15:58:00Z">
        <w:r>
          <w:t>Resources</w:t>
        </w:r>
        <w:bookmarkEnd w:id="1926"/>
      </w:ins>
    </w:p>
    <w:p w14:paraId="4F488382" w14:textId="77777777" w:rsidR="00F6738F" w:rsidRDefault="00F6738F" w:rsidP="00F6738F">
      <w:pPr>
        <w:rPr>
          <w:ins w:id="1928" w:author="Brown, Evan" w:date="2013-10-26T15:58:00Z"/>
        </w:rPr>
      </w:pPr>
      <w:ins w:id="1929"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930" w:author="Brown, Evan" w:date="2013-10-26T15:58:00Z"/>
        </w:rPr>
      </w:pPr>
      <w:ins w:id="1931" w:author="Brown, Evan" w:date="2013-10-26T15:5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47E9DBA8" w14:textId="2E0C3A2A" w:rsidR="00F6738F" w:rsidRDefault="00F6738F" w:rsidP="00F6738F">
      <w:pPr>
        <w:rPr>
          <w:ins w:id="1932" w:author="Brown, Evan" w:date="2013-10-28T15:02:00Z"/>
        </w:rPr>
      </w:pPr>
      <w:ins w:id="1933" w:author="Brown, Evan" w:date="2013-10-26T15:58:00Z">
        <w:r>
          <w:t xml:space="preserve">The </w:t>
        </w:r>
      </w:ins>
      <w:proofErr w:type="spellStart"/>
      <w:ins w:id="1934" w:author="Brown, Evan" w:date="2013-10-26T16:10:00Z">
        <w:r w:rsidR="00B76A7F" w:rsidRPr="00B76A7F">
          <w:t>com.amazonaws.services.cloudwatch.model.MetricDatum</w:t>
        </w:r>
        <w:proofErr w:type="spellEnd"/>
        <w:r w:rsidR="00B76A7F">
          <w:t xml:space="preserve"> documentation</w:t>
        </w:r>
      </w:ins>
    </w:p>
    <w:p w14:paraId="77267C20" w14:textId="77777777" w:rsidR="007A3080" w:rsidRDefault="007A3080" w:rsidP="007A3080">
      <w:pPr>
        <w:pStyle w:val="Heading3"/>
        <w:rPr>
          <w:ins w:id="1935" w:author="Brown, Evan" w:date="2013-10-28T15:02:00Z"/>
        </w:rPr>
      </w:pPr>
      <w:bookmarkStart w:id="1936" w:name="_Toc245384387"/>
      <w:ins w:id="1937" w:author="Brown, Evan" w:date="2013-10-28T15:02:00Z">
        <w:r>
          <w:t>Is It Working?</w:t>
        </w:r>
        <w:bookmarkEnd w:id="1936"/>
      </w:ins>
    </w:p>
    <w:p w14:paraId="1A74BFB4" w14:textId="0E134112" w:rsidR="007A3080" w:rsidRDefault="00C810BA" w:rsidP="007A3080">
      <w:pPr>
        <w:rPr>
          <w:ins w:id="1938" w:author="Brown, Evan" w:date="2013-10-28T15:02:00Z"/>
        </w:rPr>
      </w:pPr>
      <w:ins w:id="1939" w:author="Brown, Evan" w:date="2013-10-28T15:03:00Z">
        <w:r>
          <w:t>The batcher you emitted metrics to (</w:t>
        </w:r>
      </w:ins>
      <w:proofErr w:type="spellStart"/>
      <w:ins w:id="1940" w:author="Brown, Evan" w:date="2013-10-28T15:02:00Z">
        <w:r w:rsidR="007A3080" w:rsidRPr="00C810BA">
          <w:rPr>
            <w:rFonts w:ascii="Consolas" w:hAnsi="Consolas"/>
            <w:b/>
            <w:rPrChange w:id="1941" w:author="Brown, Evan" w:date="2013-10-28T15:03:00Z">
              <w:rPr/>
            </w:rPrChange>
          </w:rPr>
          <w:t>com.amediamanager.metrics.</w:t>
        </w:r>
        <w:r w:rsidRPr="00C810BA">
          <w:rPr>
            <w:rFonts w:ascii="Consolas" w:hAnsi="Consolas"/>
            <w:b/>
            <w:rPrChange w:id="1942" w:author="Brown, Evan" w:date="2013-10-28T15:03:00Z">
              <w:rPr/>
            </w:rPrChange>
          </w:rPr>
          <w:t>MetricBatcher</w:t>
        </w:r>
      </w:ins>
      <w:proofErr w:type="spellEnd"/>
      <w:ins w:id="1943" w:author="Brown, Evan" w:date="2013-10-28T15:03:00Z">
        <w:r>
          <w:t xml:space="preserve">) pushes those metrics to </w:t>
        </w:r>
        <w:proofErr w:type="spellStart"/>
        <w:r>
          <w:t>CloudWatch</w:t>
        </w:r>
        <w:proofErr w:type="spellEnd"/>
        <w:r>
          <w:t xml:space="preserve"> every 60 seconds and logs </w:t>
        </w:r>
      </w:ins>
      <w:ins w:id="1944" w:author="Brown, Evan" w:date="2013-10-28T15:04:00Z">
        <w:r>
          <w:t xml:space="preserve">out how many metrics were put. Check the console and confirm that metrics are being put to </w:t>
        </w:r>
        <w:proofErr w:type="spellStart"/>
        <w:r>
          <w:t>CloudWatch</w:t>
        </w:r>
        <w:proofErr w:type="spellEnd"/>
        <w:r>
          <w:t xml:space="preserve"> by the batcher:</w:t>
        </w:r>
      </w:ins>
    </w:p>
    <w:p w14:paraId="32F2B998" w14:textId="4DBC296C" w:rsidR="007A3080" w:rsidRDefault="00C810BA" w:rsidP="007A3080">
      <w:pPr>
        <w:rPr>
          <w:ins w:id="1945" w:author="Brown, Evan" w:date="2013-10-28T15:05:00Z"/>
        </w:rPr>
      </w:pPr>
      <w:ins w:id="1946"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947" w:author="Brown, Evan" w:date="2013-10-28T15:11:00Z"/>
        </w:rPr>
      </w:pPr>
      <w:ins w:id="1948" w:author="Brown, Evan" w:date="2013-10-28T15:05:00Z">
        <w:r>
          <w:t xml:space="preserve">Finally, </w:t>
        </w:r>
      </w:ins>
      <w:ins w:id="1949" w:author="Brown, Evan" w:date="2013-10-28T15:11:00Z">
        <w:r>
          <w:t xml:space="preserve">let’s look at the average request latency for calls to S3. </w:t>
        </w:r>
      </w:ins>
      <w:ins w:id="1950" w:author="Brown, Evan" w:date="2013-10-28T15:05:00Z">
        <w:r>
          <w:t xml:space="preserve">Open the </w:t>
        </w:r>
        <w:proofErr w:type="spellStart"/>
        <w:r>
          <w:t>CloudWatch</w:t>
        </w:r>
        <w:proofErr w:type="spellEnd"/>
        <w:r>
          <w:t xml:space="preserve"> Management Console and click </w:t>
        </w:r>
        <w:proofErr w:type="gramStart"/>
        <w:r>
          <w:t>All</w:t>
        </w:r>
        <w:proofErr w:type="gramEnd"/>
        <w:r>
          <w:t xml:space="preserve"> metrics:</w:t>
        </w:r>
        <w:r>
          <w:br/>
        </w:r>
      </w:ins>
      <w:ins w:id="1951"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952" w:author="Brown, Evan" w:date="2013-10-28T15:11:00Z">
        <w:r>
          <w:br/>
        </w:r>
      </w:ins>
    </w:p>
    <w:p w14:paraId="14838EA8" w14:textId="6FCFECE6" w:rsidR="00C810BA" w:rsidRDefault="00C810BA" w:rsidP="007A3080">
      <w:pPr>
        <w:rPr>
          <w:ins w:id="1953" w:author="Brown, Evan" w:date="2013-10-28T15:12:00Z"/>
        </w:rPr>
      </w:pPr>
      <w:ins w:id="1954" w:author="Brown, Evan" w:date="2013-10-28T15:11:00Z">
        <w:r>
          <w:t xml:space="preserve">Choose </w:t>
        </w:r>
        <w:proofErr w:type="spellStart"/>
        <w:r>
          <w:t>AMM</w:t>
        </w:r>
        <w:proofErr w:type="gramStart"/>
        <w:r>
          <w:t>:Operation,Svc</w:t>
        </w:r>
        <w:proofErr w:type="spellEnd"/>
        <w:proofErr w:type="gramEnd"/>
        <w:r>
          <w:t xml:space="preserve"> in the dropdown, then select the </w:t>
        </w:r>
        <w:proofErr w:type="spellStart"/>
        <w:r>
          <w:t>receiveMessage</w:t>
        </w:r>
        <w:proofErr w:type="spellEnd"/>
        <w:r>
          <w:t xml:space="preserve"> metric for </w:t>
        </w:r>
        <w:proofErr w:type="spellStart"/>
        <w:r>
          <w:t>AmazonSQS</w:t>
        </w:r>
        <w:proofErr w:type="spellEnd"/>
        <w:r>
          <w:t xml:space="preserve"> latency. Adjust the graph to view the </w:t>
        </w:r>
      </w:ins>
      <w:ins w:id="1955" w:author="Brown, Evan" w:date="2013-10-28T15:12:00Z">
        <w:r>
          <w:t>5-minute Average for the last 3 hours:</w:t>
        </w:r>
        <w:r>
          <w:br/>
        </w:r>
        <w:r>
          <w:rPr>
            <w:noProof/>
          </w:rPr>
          <w:lastRenderedPageBreak/>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956" w:author="Brown, Evan" w:date="2013-10-26T15:58:00Z"/>
        </w:rPr>
      </w:pPr>
      <w:ins w:id="1957" w:author="Brown, Evan" w:date="2013-10-28T15:12:00Z">
        <w:r>
          <w:t xml:space="preserve">20,000ms seems like a lot, but this is actually a good thing. SQS </w:t>
        </w:r>
        <w:r w:rsidR="0076618A">
          <w:t>allows us to “long poll” for up to 20 seconds per HTTP request (</w:t>
        </w:r>
      </w:ins>
      <w:ins w:id="1958"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959" w:author="Brown, Evan" w:date="2013-10-26T15:58:00Z"/>
        </w:rPr>
      </w:pPr>
      <w:bookmarkStart w:id="1960" w:name="_Toc245384388"/>
      <w:ins w:id="1961" w:author="Brown, Evan" w:date="2013-10-26T15:58:00Z">
        <w:r>
          <w:t>If You Get Stuck</w:t>
        </w:r>
        <w:bookmarkEnd w:id="1960"/>
      </w:ins>
    </w:p>
    <w:p w14:paraId="5E1D188F" w14:textId="2E92A861" w:rsidR="00F6738F" w:rsidRDefault="00F6738F" w:rsidP="00F6738F">
      <w:pPr>
        <w:rPr>
          <w:ins w:id="1962" w:author="Brown, Evan" w:date="2013-10-26T15:58:00Z"/>
        </w:rPr>
      </w:pPr>
      <w:ins w:id="1963" w:author="Brown, Evan" w:date="2013-10-26T15:58:00Z">
        <w:r>
          <w:t xml:space="preserve">Take a peek at the solution in </w:t>
        </w:r>
      </w:ins>
      <w:proofErr w:type="spellStart"/>
      <w:ins w:id="1964" w:author="Brown, Evan" w:date="2013-10-26T16:10:00Z">
        <w:r w:rsidR="00C82E2A" w:rsidRPr="00A578A0">
          <w:rPr>
            <w:rFonts w:ascii="Consolas" w:hAnsi="Consolas"/>
            <w:b/>
          </w:rPr>
          <w:t>com.amediamanager.</w:t>
        </w:r>
        <w:r w:rsidR="00C82E2A">
          <w:rPr>
            <w:rFonts w:ascii="Consolas" w:hAnsi="Consolas"/>
            <w:b/>
          </w:rPr>
          <w:t>metrics.MetricAspect</w:t>
        </w:r>
      </w:ins>
      <w:proofErr w:type="spellEnd"/>
    </w:p>
    <w:p w14:paraId="4B52513A" w14:textId="77777777" w:rsidR="00C82E2A" w:rsidRDefault="00C82E2A" w:rsidP="00F6738F">
      <w:pPr>
        <w:rPr>
          <w:ins w:id="1965" w:author="Brown, Evan" w:date="2013-10-26T16:11:00Z"/>
        </w:rPr>
      </w:pPr>
    </w:p>
    <w:p w14:paraId="1D4413CC" w14:textId="65326B92" w:rsidR="00F6738F" w:rsidRPr="00C82E2A" w:rsidRDefault="00F6738F" w:rsidP="00F6738F">
      <w:pPr>
        <w:rPr>
          <w:ins w:id="1966" w:author="Brown, Evan" w:date="2013-10-26T15:58:00Z"/>
        </w:rPr>
      </w:pPr>
      <w:ins w:id="1967" w:author="Brown, Evan" w:date="2013-10-26T15:58:00Z">
        <w:r>
          <w:t xml:space="preserve">If you get </w:t>
        </w:r>
        <w:r w:rsidRPr="00E242CF">
          <w:t>really</w:t>
        </w:r>
        <w:r>
          <w:t xml:space="preserve"> stuck, </w:t>
        </w:r>
      </w:ins>
      <w:ins w:id="1968" w:author="Brown, Evan" w:date="2013-10-26T16:11:00Z">
        <w:r w:rsidR="00C82E2A">
          <w:t xml:space="preserve">fall back to </w:t>
        </w:r>
        <w:proofErr w:type="spellStart"/>
        <w:proofErr w:type="gramStart"/>
        <w:r w:rsidR="00C82E2A" w:rsidRPr="00C82E2A">
          <w:rPr>
            <w:rFonts w:ascii="Consolas" w:hAnsi="Consolas"/>
            <w:b/>
            <w:rPrChange w:id="1969" w:author="Brown, Evan" w:date="2013-10-26T16:11:00Z">
              <w:rPr/>
            </w:rPrChange>
          </w:rPr>
          <w:t>super.emitMetrics</w:t>
        </w:r>
        <w:proofErr w:type="spellEnd"/>
        <w:r w:rsidR="00C82E2A" w:rsidRPr="00C82E2A">
          <w:rPr>
            <w:rFonts w:ascii="Consolas" w:hAnsi="Consolas"/>
            <w:b/>
            <w:rPrChange w:id="1970" w:author="Brown, Evan" w:date="2013-10-26T16:11:00Z">
              <w:rPr/>
            </w:rPrChange>
          </w:rPr>
          <w:t>(</w:t>
        </w:r>
        <w:proofErr w:type="gramEnd"/>
        <w:r w:rsidR="00C82E2A" w:rsidRPr="00C82E2A">
          <w:rPr>
            <w:rFonts w:ascii="Consolas" w:hAnsi="Consolas"/>
            <w:b/>
            <w:rPrChange w:id="1971" w:author="Brown, Evan" w:date="2013-10-26T16:11:00Z">
              <w:rPr/>
            </w:rPrChange>
          </w:rPr>
          <w:t>)</w:t>
        </w:r>
        <w:r w:rsidR="00C82E2A">
          <w:rPr>
            <w:rFonts w:ascii="Consolas" w:hAnsi="Consolas"/>
            <w:b/>
          </w:rPr>
          <w:t>.</w:t>
        </w:r>
      </w:ins>
      <w:ins w:id="1972" w:author="Brown, Evan" w:date="2013-10-28T15:01:00Z">
        <w:r w:rsidR="00567464">
          <w:rPr>
            <w:rFonts w:ascii="Consolas" w:hAnsi="Consolas"/>
            <w:b/>
          </w:rPr>
          <w:t xml:space="preserve"> </w:t>
        </w:r>
      </w:ins>
      <w:ins w:id="1973" w:author="Brown, Evan" w:date="2013-10-26T16:11:00Z">
        <w:r w:rsidR="00C82E2A">
          <w:t>Nice job making it this far!</w:t>
        </w:r>
      </w:ins>
    </w:p>
    <w:p w14:paraId="5257659F" w14:textId="77777777" w:rsidR="004E3995" w:rsidRDefault="004E3995" w:rsidP="004E3995">
      <w:pPr>
        <w:pStyle w:val="Heading1"/>
        <w:rPr>
          <w:ins w:id="1974" w:author="Brown, Evan" w:date="2013-10-17T22:27:00Z"/>
        </w:rPr>
      </w:pPr>
    </w:p>
    <w:p w14:paraId="5F4B9268" w14:textId="77777777" w:rsidR="004E3995" w:rsidRDefault="004E3995" w:rsidP="004E3995">
      <w:pPr>
        <w:pStyle w:val="Heading1"/>
        <w:rPr>
          <w:ins w:id="1975" w:author="Brown, Evan" w:date="2013-10-17T22:26:00Z"/>
        </w:rPr>
      </w:pPr>
    </w:p>
    <w:p w14:paraId="528FE07D" w14:textId="77777777" w:rsidR="006E6BF8" w:rsidRPr="003D3EB7" w:rsidRDefault="006E6BF8">
      <w:pPr>
        <w:pPrChange w:id="1976" w:author="Brown, Evan" w:date="2013-10-10T19:24:00Z">
          <w:pPr>
            <w:pStyle w:val="ListParagraph"/>
            <w:numPr>
              <w:numId w:val="7"/>
            </w:numPr>
            <w:tabs>
              <w:tab w:val="left" w:pos="1340"/>
            </w:tabs>
            <w:ind w:hanging="360"/>
          </w:pPr>
        </w:pPrChange>
      </w:pPr>
    </w:p>
    <w:sectPr w:rsidR="006E6BF8" w:rsidRPr="003D3EB7" w:rsidSect="00EC5C80">
      <w:footerReference w:type="even" r:id="rId91"/>
      <w:footerReference w:type="default" r:id="rId92"/>
      <w:pgSz w:w="12240" w:h="15840"/>
      <w:pgMar w:top="1440" w:right="1800" w:bottom="1440" w:left="1800" w:header="720" w:footer="720" w:gutter="0"/>
      <w:cols w:space="720"/>
      <w:titlePg/>
      <w:docGrid w:linePitch="360"/>
      <w:sectPrChange w:id="1984" w:author="Brown, Evan" w:date="2013-10-18T14:48:00Z">
        <w:sectPr w:rsidR="006E6BF8" w:rsidRPr="003D3EB7" w:rsidSect="00EC5C80">
          <w:pgMar w:top="1440" w:right="1800" w:bottom="1440" w:left="1800" w:header="720" w:footer="720" w:gutter="0"/>
          <w:titlePg w:val="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07577E" w14:textId="77777777" w:rsidR="000A3B0E" w:rsidRDefault="000A3B0E" w:rsidP="00EC5C80">
      <w:r>
        <w:separator/>
      </w:r>
    </w:p>
  </w:endnote>
  <w:endnote w:type="continuationSeparator" w:id="0">
    <w:p w14:paraId="2114810A" w14:textId="77777777" w:rsidR="000A3B0E" w:rsidRDefault="000A3B0E"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Ｐゴシック">
    <w:altName w:val="MS Mincho"/>
    <w:charset w:val="4E"/>
    <w:family w:val="auto"/>
    <w:pitch w:val="variable"/>
    <w:sig w:usb0="00000000"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830BD0" w:rsidRDefault="00830BD0" w:rsidP="00806638">
    <w:pPr>
      <w:pStyle w:val="Footer"/>
      <w:framePr w:wrap="around" w:vAnchor="text" w:hAnchor="margin" w:xAlign="right" w:y="1"/>
      <w:rPr>
        <w:ins w:id="1977" w:author="Brown, Evan" w:date="2013-10-18T14:48:00Z"/>
        <w:rStyle w:val="PageNumber"/>
      </w:rPr>
    </w:pPr>
    <w:ins w:id="1978"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830BD0" w:rsidRDefault="00830BD0">
    <w:pPr>
      <w:pStyle w:val="Footer"/>
      <w:ind w:right="360"/>
      <w:pPrChange w:id="1979" w:author="Brown, Evan" w:date="2013-10-18T14:48:00Z">
        <w:pPr>
          <w:pStyle w:val="Footer"/>
        </w:pPr>
      </w:pPrChan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830BD0" w:rsidRDefault="00830BD0" w:rsidP="00806638">
    <w:pPr>
      <w:pStyle w:val="Footer"/>
      <w:framePr w:wrap="around" w:vAnchor="text" w:hAnchor="margin" w:xAlign="right" w:y="1"/>
      <w:rPr>
        <w:ins w:id="1980" w:author="Brown, Evan" w:date="2013-10-18T14:48:00Z"/>
        <w:rStyle w:val="PageNumber"/>
      </w:rPr>
    </w:pPr>
    <w:ins w:id="1981" w:author="Brown, Evan" w:date="2013-10-18T14:48:00Z">
      <w:r>
        <w:rPr>
          <w:rStyle w:val="PageNumber"/>
        </w:rPr>
        <w:fldChar w:fldCharType="begin"/>
      </w:r>
      <w:r>
        <w:rPr>
          <w:rStyle w:val="PageNumber"/>
        </w:rPr>
        <w:instrText xml:space="preserve">PAGE  </w:instrText>
      </w:r>
    </w:ins>
    <w:r>
      <w:rPr>
        <w:rStyle w:val="PageNumber"/>
      </w:rPr>
      <w:fldChar w:fldCharType="separate"/>
    </w:r>
    <w:r w:rsidR="00A11B19">
      <w:rPr>
        <w:rStyle w:val="PageNumber"/>
        <w:noProof/>
      </w:rPr>
      <w:t>2</w:t>
    </w:r>
    <w:ins w:id="1982" w:author="Brown, Evan" w:date="2013-10-18T14:48:00Z">
      <w:r>
        <w:rPr>
          <w:rStyle w:val="PageNumber"/>
        </w:rPr>
        <w:fldChar w:fldCharType="end"/>
      </w:r>
    </w:ins>
  </w:p>
  <w:p w14:paraId="52FF3D81" w14:textId="77777777" w:rsidR="00830BD0" w:rsidRDefault="00830BD0">
    <w:pPr>
      <w:pStyle w:val="Footer"/>
      <w:ind w:right="360"/>
      <w:pPrChange w:id="1983" w:author="Brown, Evan" w:date="2013-10-18T14:48:00Z">
        <w:pPr>
          <w:pStyle w:val="Footer"/>
        </w:pPr>
      </w:pPrChan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DCD00" w14:textId="77777777" w:rsidR="000A3B0E" w:rsidRDefault="000A3B0E" w:rsidP="00EC5C80">
      <w:r>
        <w:separator/>
      </w:r>
    </w:p>
  </w:footnote>
  <w:footnote w:type="continuationSeparator" w:id="0">
    <w:p w14:paraId="5F8065F0" w14:textId="77777777" w:rsidR="000A3B0E" w:rsidRDefault="000A3B0E" w:rsidP="00EC5C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844B3"/>
    <w:rsid w:val="00094D7C"/>
    <w:rsid w:val="000A011D"/>
    <w:rsid w:val="000A3B0E"/>
    <w:rsid w:val="000B0609"/>
    <w:rsid w:val="000C253A"/>
    <w:rsid w:val="000D3C66"/>
    <w:rsid w:val="000D425C"/>
    <w:rsid w:val="000D4A5E"/>
    <w:rsid w:val="000D6AC0"/>
    <w:rsid w:val="000D7349"/>
    <w:rsid w:val="000E0BC3"/>
    <w:rsid w:val="0011205E"/>
    <w:rsid w:val="0011764F"/>
    <w:rsid w:val="00121EA7"/>
    <w:rsid w:val="00124EA9"/>
    <w:rsid w:val="00152865"/>
    <w:rsid w:val="001645AD"/>
    <w:rsid w:val="001813A3"/>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15D4B"/>
    <w:rsid w:val="003366D8"/>
    <w:rsid w:val="003610A6"/>
    <w:rsid w:val="003645DA"/>
    <w:rsid w:val="00367087"/>
    <w:rsid w:val="00371C63"/>
    <w:rsid w:val="003910D7"/>
    <w:rsid w:val="003A6670"/>
    <w:rsid w:val="003B3030"/>
    <w:rsid w:val="003C505B"/>
    <w:rsid w:val="003D1DC3"/>
    <w:rsid w:val="003D3EB7"/>
    <w:rsid w:val="003F54CA"/>
    <w:rsid w:val="003F7174"/>
    <w:rsid w:val="0042574F"/>
    <w:rsid w:val="0042795B"/>
    <w:rsid w:val="00433223"/>
    <w:rsid w:val="00440A72"/>
    <w:rsid w:val="004417EE"/>
    <w:rsid w:val="00443406"/>
    <w:rsid w:val="00446879"/>
    <w:rsid w:val="00451542"/>
    <w:rsid w:val="004553DB"/>
    <w:rsid w:val="004763F7"/>
    <w:rsid w:val="00477747"/>
    <w:rsid w:val="004B42D4"/>
    <w:rsid w:val="004C03F5"/>
    <w:rsid w:val="004C17C8"/>
    <w:rsid w:val="004C5DFB"/>
    <w:rsid w:val="004E09B4"/>
    <w:rsid w:val="004E21DC"/>
    <w:rsid w:val="004E3995"/>
    <w:rsid w:val="00503A91"/>
    <w:rsid w:val="00511EF1"/>
    <w:rsid w:val="00537AD6"/>
    <w:rsid w:val="00541FAE"/>
    <w:rsid w:val="005618E8"/>
    <w:rsid w:val="00567232"/>
    <w:rsid w:val="00567464"/>
    <w:rsid w:val="005867E9"/>
    <w:rsid w:val="005A6BE0"/>
    <w:rsid w:val="005A7A38"/>
    <w:rsid w:val="005B6469"/>
    <w:rsid w:val="005C4FA6"/>
    <w:rsid w:val="005E269A"/>
    <w:rsid w:val="005F0019"/>
    <w:rsid w:val="005F1439"/>
    <w:rsid w:val="005F7A4D"/>
    <w:rsid w:val="00600641"/>
    <w:rsid w:val="00611570"/>
    <w:rsid w:val="006219DB"/>
    <w:rsid w:val="006307DF"/>
    <w:rsid w:val="0064072C"/>
    <w:rsid w:val="0066386B"/>
    <w:rsid w:val="006725BF"/>
    <w:rsid w:val="00691758"/>
    <w:rsid w:val="00697510"/>
    <w:rsid w:val="006A392B"/>
    <w:rsid w:val="006A6DB5"/>
    <w:rsid w:val="006B2D9D"/>
    <w:rsid w:val="006B65EE"/>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2C60"/>
    <w:rsid w:val="007A3080"/>
    <w:rsid w:val="007A5AA3"/>
    <w:rsid w:val="007C53FA"/>
    <w:rsid w:val="007D04F7"/>
    <w:rsid w:val="007D2C70"/>
    <w:rsid w:val="007D3660"/>
    <w:rsid w:val="007D6CC2"/>
    <w:rsid w:val="007D7E13"/>
    <w:rsid w:val="007E5C33"/>
    <w:rsid w:val="007F50AF"/>
    <w:rsid w:val="00804648"/>
    <w:rsid w:val="00805535"/>
    <w:rsid w:val="00806638"/>
    <w:rsid w:val="00817D6E"/>
    <w:rsid w:val="00830BD0"/>
    <w:rsid w:val="0084308C"/>
    <w:rsid w:val="008636E5"/>
    <w:rsid w:val="00874996"/>
    <w:rsid w:val="00890E8F"/>
    <w:rsid w:val="008B3F9D"/>
    <w:rsid w:val="008B500F"/>
    <w:rsid w:val="008C4465"/>
    <w:rsid w:val="008D3478"/>
    <w:rsid w:val="008D3932"/>
    <w:rsid w:val="008E5D78"/>
    <w:rsid w:val="00903517"/>
    <w:rsid w:val="00931FA0"/>
    <w:rsid w:val="00985327"/>
    <w:rsid w:val="009876F3"/>
    <w:rsid w:val="009960A4"/>
    <w:rsid w:val="00996F96"/>
    <w:rsid w:val="009A0181"/>
    <w:rsid w:val="009A095B"/>
    <w:rsid w:val="009D0A94"/>
    <w:rsid w:val="009E6089"/>
    <w:rsid w:val="009F54FF"/>
    <w:rsid w:val="00A0027C"/>
    <w:rsid w:val="00A11B19"/>
    <w:rsid w:val="00A14DD0"/>
    <w:rsid w:val="00A24575"/>
    <w:rsid w:val="00A24BFB"/>
    <w:rsid w:val="00A2639E"/>
    <w:rsid w:val="00A578A0"/>
    <w:rsid w:val="00A63444"/>
    <w:rsid w:val="00A7084C"/>
    <w:rsid w:val="00A947B6"/>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A335C"/>
    <w:rsid w:val="00BB25C1"/>
    <w:rsid w:val="00BC0B09"/>
    <w:rsid w:val="00BD13B3"/>
    <w:rsid w:val="00BD4950"/>
    <w:rsid w:val="00BE7062"/>
    <w:rsid w:val="00C01264"/>
    <w:rsid w:val="00C01482"/>
    <w:rsid w:val="00C12752"/>
    <w:rsid w:val="00C22106"/>
    <w:rsid w:val="00C24BDC"/>
    <w:rsid w:val="00C25AB1"/>
    <w:rsid w:val="00C32A24"/>
    <w:rsid w:val="00C37B0A"/>
    <w:rsid w:val="00C40F5D"/>
    <w:rsid w:val="00C51132"/>
    <w:rsid w:val="00C51C85"/>
    <w:rsid w:val="00C56F8F"/>
    <w:rsid w:val="00C615EB"/>
    <w:rsid w:val="00C66C63"/>
    <w:rsid w:val="00C810BA"/>
    <w:rsid w:val="00C82E2A"/>
    <w:rsid w:val="00C9140B"/>
    <w:rsid w:val="00C968EF"/>
    <w:rsid w:val="00C97CC8"/>
    <w:rsid w:val="00CB3930"/>
    <w:rsid w:val="00CB4FF5"/>
    <w:rsid w:val="00CC58F0"/>
    <w:rsid w:val="00CC7C6F"/>
    <w:rsid w:val="00CD1A16"/>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94F5D"/>
    <w:rsid w:val="00DB6BC8"/>
    <w:rsid w:val="00DB6E94"/>
    <w:rsid w:val="00DC4A3C"/>
    <w:rsid w:val="00DD41A0"/>
    <w:rsid w:val="00DD7D6F"/>
    <w:rsid w:val="00DE4E62"/>
    <w:rsid w:val="00DF24A3"/>
    <w:rsid w:val="00E30EAE"/>
    <w:rsid w:val="00E321E0"/>
    <w:rsid w:val="00E43C20"/>
    <w:rsid w:val="00E56B31"/>
    <w:rsid w:val="00E62377"/>
    <w:rsid w:val="00E950BF"/>
    <w:rsid w:val="00EA32E9"/>
    <w:rsid w:val="00EA3569"/>
    <w:rsid w:val="00EC0AD6"/>
    <w:rsid w:val="00EC308D"/>
    <w:rsid w:val="00EC5C80"/>
    <w:rsid w:val="00EE14BA"/>
    <w:rsid w:val="00EF446B"/>
    <w:rsid w:val="00EF4FFF"/>
    <w:rsid w:val="00F03F10"/>
    <w:rsid w:val="00F0563C"/>
    <w:rsid w:val="00F06781"/>
    <w:rsid w:val="00F17A4D"/>
    <w:rsid w:val="00F3724C"/>
    <w:rsid w:val="00F45C79"/>
    <w:rsid w:val="00F615B6"/>
    <w:rsid w:val="00F645A5"/>
    <w:rsid w:val="00F6738F"/>
    <w:rsid w:val="00F7049C"/>
    <w:rsid w:val="00F80520"/>
    <w:rsid w:val="00F92113"/>
    <w:rsid w:val="00F96EF5"/>
    <w:rsid w:val="00FA3929"/>
    <w:rsid w:val="00FA392C"/>
    <w:rsid w:val="00FA54D4"/>
    <w:rsid w:val="00FB0537"/>
    <w:rsid w:val="00FB46FF"/>
    <w:rsid w:val="00FB5C8A"/>
    <w:rsid w:val="00FC10D9"/>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BF38D-15AC-49BC-B188-49083BCCE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6237</Words>
  <Characters>35553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Amazon Web Services</Company>
  <LinksUpToDate>false</LinksUpToDate>
  <CharactersWithSpaces>41707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Brown, Evan</dc:creator>
  <cp:lastModifiedBy>Reference</cp:lastModifiedBy>
  <cp:revision>4</cp:revision>
  <cp:lastPrinted>2013-11-10T22:25:00Z</cp:lastPrinted>
  <dcterms:created xsi:type="dcterms:W3CDTF">2013-11-10T22:24:00Z</dcterms:created>
  <dcterms:modified xsi:type="dcterms:W3CDTF">2013-11-10T22:31:00Z</dcterms:modified>
</cp:coreProperties>
</file>