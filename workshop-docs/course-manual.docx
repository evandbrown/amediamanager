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pPr>
            <w:pStyle w:val="TOCHeading"/>
            <w:ind w:firstLine="720"/>
            <w:rPr>
              <w:ins w:id="3" w:author="Brown, Evan" w:date="2013-10-07T14:18:00Z"/>
            </w:rPr>
            <w:pPrChange w:id="4" w:author="Brown, Evan" w:date="2013-10-17T22:17:00Z">
              <w:pPr>
                <w:pStyle w:val="TOCHeading"/>
              </w:pPr>
            </w:pPrChange>
          </w:pPr>
          <w:ins w:id="5" w:author="Brown, Evan" w:date="2013-10-07T14:18:00Z">
            <w:r>
              <w:t>Table of Contents</w:t>
            </w:r>
          </w:ins>
        </w:p>
        <w:p w14:paraId="23564EE7" w14:textId="77777777" w:rsidR="00255875" w:rsidRDefault="009E6089">
          <w:pPr>
            <w:pStyle w:val="TOC1"/>
            <w:rPr>
              <w:ins w:id="6" w:author="Brown, Evan" w:date="2013-10-26T15:13:00Z"/>
              <w:b w:val="0"/>
              <w:caps w:val="0"/>
              <w:noProof/>
              <w:sz w:val="24"/>
              <w:szCs w:val="24"/>
              <w:u w:val="none"/>
              <w:lang w:eastAsia="ja-JP"/>
            </w:rPr>
          </w:pPr>
          <w:ins w:id="7" w:author="Brown, Evan" w:date="2013-10-07T14:18:00Z">
            <w:r>
              <w:fldChar w:fldCharType="begin"/>
            </w:r>
            <w:r>
              <w:instrText xml:space="preserve"> TOC \o "1-3" \h \z \u </w:instrText>
            </w:r>
            <w:r>
              <w:fldChar w:fldCharType="separate"/>
            </w:r>
          </w:ins>
          <w:ins w:id="8" w:author="Brown, Evan" w:date="2013-10-26T15:13:00Z">
            <w:r w:rsidR="00255875">
              <w:rPr>
                <w:noProof/>
              </w:rPr>
              <w:t>A Little Background</w:t>
            </w:r>
            <w:r w:rsidR="00255875">
              <w:rPr>
                <w:noProof/>
              </w:rPr>
              <w:tab/>
            </w:r>
            <w:r w:rsidR="00255875">
              <w:rPr>
                <w:noProof/>
              </w:rPr>
              <w:fldChar w:fldCharType="begin"/>
            </w:r>
            <w:r w:rsidR="00255875">
              <w:rPr>
                <w:noProof/>
              </w:rPr>
              <w:instrText xml:space="preserve"> PAGEREF _Toc244419811 \h </w:instrText>
            </w:r>
            <w:r w:rsidR="00255875">
              <w:rPr>
                <w:noProof/>
              </w:rPr>
            </w:r>
          </w:ins>
          <w:r w:rsidR="00255875">
            <w:rPr>
              <w:noProof/>
            </w:rPr>
            <w:fldChar w:fldCharType="separate"/>
          </w:r>
          <w:ins w:id="9" w:author="Brown, Evan" w:date="2013-10-26T15:13:00Z">
            <w:r w:rsidR="00255875">
              <w:rPr>
                <w:noProof/>
              </w:rPr>
              <w:t>4</w:t>
            </w:r>
            <w:r w:rsidR="00255875">
              <w:rPr>
                <w:noProof/>
              </w:rPr>
              <w:fldChar w:fldCharType="end"/>
            </w:r>
          </w:ins>
        </w:p>
        <w:p w14:paraId="411DA958" w14:textId="77777777" w:rsidR="00255875" w:rsidRDefault="00255875">
          <w:pPr>
            <w:pStyle w:val="TOC1"/>
            <w:rPr>
              <w:ins w:id="10" w:author="Brown, Evan" w:date="2013-10-26T15:13:00Z"/>
              <w:b w:val="0"/>
              <w:caps w:val="0"/>
              <w:noProof/>
              <w:sz w:val="24"/>
              <w:szCs w:val="24"/>
              <w:u w:val="none"/>
              <w:lang w:eastAsia="ja-JP"/>
            </w:rPr>
          </w:pPr>
          <w:ins w:id="11" w:author="Brown, Evan" w:date="2013-10-26T15:13:00Z">
            <w:r>
              <w:rPr>
                <w:noProof/>
              </w:rPr>
              <w:t>Technology Stack</w:t>
            </w:r>
            <w:r>
              <w:rPr>
                <w:noProof/>
              </w:rPr>
              <w:tab/>
            </w:r>
            <w:r>
              <w:rPr>
                <w:noProof/>
              </w:rPr>
              <w:fldChar w:fldCharType="begin"/>
            </w:r>
            <w:r>
              <w:rPr>
                <w:noProof/>
              </w:rPr>
              <w:instrText xml:space="preserve"> PAGEREF _Toc244419812 \h </w:instrText>
            </w:r>
            <w:r>
              <w:rPr>
                <w:noProof/>
              </w:rPr>
            </w:r>
          </w:ins>
          <w:r>
            <w:rPr>
              <w:noProof/>
            </w:rPr>
            <w:fldChar w:fldCharType="separate"/>
          </w:r>
          <w:ins w:id="12" w:author="Brown, Evan" w:date="2013-10-26T15:13:00Z">
            <w:r>
              <w:rPr>
                <w:noProof/>
              </w:rPr>
              <w:t>4</w:t>
            </w:r>
            <w:r>
              <w:rPr>
                <w:noProof/>
              </w:rPr>
              <w:fldChar w:fldCharType="end"/>
            </w:r>
          </w:ins>
        </w:p>
        <w:p w14:paraId="29F65C01" w14:textId="77777777" w:rsidR="00255875" w:rsidRDefault="00255875">
          <w:pPr>
            <w:pStyle w:val="TOC1"/>
            <w:rPr>
              <w:ins w:id="13" w:author="Brown, Evan" w:date="2013-10-26T15:13:00Z"/>
              <w:b w:val="0"/>
              <w:caps w:val="0"/>
              <w:noProof/>
              <w:sz w:val="24"/>
              <w:szCs w:val="24"/>
              <w:u w:val="none"/>
              <w:lang w:eastAsia="ja-JP"/>
            </w:rPr>
          </w:pPr>
          <w:ins w:id="14" w:author="Brown, Evan" w:date="2013-10-26T15:13:00Z">
            <w:r>
              <w:rPr>
                <w:noProof/>
              </w:rPr>
              <w:t>Deploy the App</w:t>
            </w:r>
            <w:r>
              <w:rPr>
                <w:noProof/>
              </w:rPr>
              <w:tab/>
            </w:r>
            <w:r>
              <w:rPr>
                <w:noProof/>
              </w:rPr>
              <w:fldChar w:fldCharType="begin"/>
            </w:r>
            <w:r>
              <w:rPr>
                <w:noProof/>
              </w:rPr>
              <w:instrText xml:space="preserve"> PAGEREF _Toc244419813 \h </w:instrText>
            </w:r>
            <w:r>
              <w:rPr>
                <w:noProof/>
              </w:rPr>
            </w:r>
          </w:ins>
          <w:r>
            <w:rPr>
              <w:noProof/>
            </w:rPr>
            <w:fldChar w:fldCharType="separate"/>
          </w:r>
          <w:ins w:id="15" w:author="Brown, Evan" w:date="2013-10-26T15:13:00Z">
            <w:r>
              <w:rPr>
                <w:noProof/>
              </w:rPr>
              <w:t>5</w:t>
            </w:r>
            <w:r>
              <w:rPr>
                <w:noProof/>
              </w:rPr>
              <w:fldChar w:fldCharType="end"/>
            </w:r>
          </w:ins>
        </w:p>
        <w:p w14:paraId="6B344D54" w14:textId="77777777" w:rsidR="00255875" w:rsidRDefault="00255875">
          <w:pPr>
            <w:pStyle w:val="TOC2"/>
            <w:tabs>
              <w:tab w:val="right" w:pos="8630"/>
            </w:tabs>
            <w:rPr>
              <w:ins w:id="16" w:author="Brown, Evan" w:date="2013-10-26T15:13:00Z"/>
              <w:b w:val="0"/>
              <w:smallCaps w:val="0"/>
              <w:noProof/>
              <w:sz w:val="24"/>
              <w:szCs w:val="24"/>
              <w:lang w:eastAsia="ja-JP"/>
            </w:rPr>
          </w:pPr>
          <w:ins w:id="17" w:author="Brown, Evan" w:date="2013-10-26T15:13:00Z">
            <w:r>
              <w:rPr>
                <w:noProof/>
              </w:rPr>
              <w:t>What’s Going On?</w:t>
            </w:r>
            <w:r>
              <w:rPr>
                <w:noProof/>
              </w:rPr>
              <w:tab/>
            </w:r>
            <w:r>
              <w:rPr>
                <w:noProof/>
              </w:rPr>
              <w:fldChar w:fldCharType="begin"/>
            </w:r>
            <w:r>
              <w:rPr>
                <w:noProof/>
              </w:rPr>
              <w:instrText xml:space="preserve"> PAGEREF _Toc244419814 \h </w:instrText>
            </w:r>
            <w:r>
              <w:rPr>
                <w:noProof/>
              </w:rPr>
            </w:r>
          </w:ins>
          <w:r>
            <w:rPr>
              <w:noProof/>
            </w:rPr>
            <w:fldChar w:fldCharType="separate"/>
          </w:r>
          <w:ins w:id="18" w:author="Brown, Evan" w:date="2013-10-26T15:13:00Z">
            <w:r>
              <w:rPr>
                <w:noProof/>
              </w:rPr>
              <w:t>5</w:t>
            </w:r>
            <w:r>
              <w:rPr>
                <w:noProof/>
              </w:rPr>
              <w:fldChar w:fldCharType="end"/>
            </w:r>
          </w:ins>
        </w:p>
        <w:p w14:paraId="50878DD8" w14:textId="77777777" w:rsidR="00255875" w:rsidRDefault="00255875">
          <w:pPr>
            <w:pStyle w:val="TOC1"/>
            <w:rPr>
              <w:ins w:id="19" w:author="Brown, Evan" w:date="2013-10-26T15:13:00Z"/>
              <w:b w:val="0"/>
              <w:caps w:val="0"/>
              <w:noProof/>
              <w:sz w:val="24"/>
              <w:szCs w:val="24"/>
              <w:u w:val="none"/>
              <w:lang w:eastAsia="ja-JP"/>
            </w:rPr>
          </w:pPr>
          <w:ins w:id="20" w:author="Brown, Evan" w:date="2013-10-26T15:13:00Z">
            <w:r>
              <w:rPr>
                <w:noProof/>
              </w:rPr>
              <w:t>Configure Credentials in Eclipse</w:t>
            </w:r>
            <w:r>
              <w:rPr>
                <w:noProof/>
              </w:rPr>
              <w:tab/>
            </w:r>
            <w:r>
              <w:rPr>
                <w:noProof/>
              </w:rPr>
              <w:fldChar w:fldCharType="begin"/>
            </w:r>
            <w:r>
              <w:rPr>
                <w:noProof/>
              </w:rPr>
              <w:instrText xml:space="preserve"> PAGEREF _Toc244419815 \h </w:instrText>
            </w:r>
            <w:r>
              <w:rPr>
                <w:noProof/>
              </w:rPr>
            </w:r>
          </w:ins>
          <w:r>
            <w:rPr>
              <w:noProof/>
            </w:rPr>
            <w:fldChar w:fldCharType="separate"/>
          </w:r>
          <w:ins w:id="21" w:author="Brown, Evan" w:date="2013-10-26T15:13:00Z">
            <w:r>
              <w:rPr>
                <w:noProof/>
              </w:rPr>
              <w:t>6</w:t>
            </w:r>
            <w:r>
              <w:rPr>
                <w:noProof/>
              </w:rPr>
              <w:fldChar w:fldCharType="end"/>
            </w:r>
          </w:ins>
        </w:p>
        <w:p w14:paraId="7B597AE5" w14:textId="77777777" w:rsidR="00255875" w:rsidRDefault="00255875">
          <w:pPr>
            <w:pStyle w:val="TOC2"/>
            <w:tabs>
              <w:tab w:val="right" w:pos="8630"/>
            </w:tabs>
            <w:rPr>
              <w:ins w:id="22" w:author="Brown, Evan" w:date="2013-10-26T15:13:00Z"/>
              <w:b w:val="0"/>
              <w:smallCaps w:val="0"/>
              <w:noProof/>
              <w:sz w:val="24"/>
              <w:szCs w:val="24"/>
              <w:lang w:eastAsia="ja-JP"/>
            </w:rPr>
          </w:pPr>
          <w:ins w:id="23" w:author="Brown, Evan" w:date="2013-10-26T15:13:00Z">
            <w:r>
              <w:rPr>
                <w:noProof/>
              </w:rPr>
              <w:t>Get Access Key and Secret Key from QwikLab</w:t>
            </w:r>
            <w:r>
              <w:rPr>
                <w:noProof/>
              </w:rPr>
              <w:tab/>
            </w:r>
            <w:r>
              <w:rPr>
                <w:noProof/>
              </w:rPr>
              <w:fldChar w:fldCharType="begin"/>
            </w:r>
            <w:r>
              <w:rPr>
                <w:noProof/>
              </w:rPr>
              <w:instrText xml:space="preserve"> PAGEREF _Toc244419816 \h </w:instrText>
            </w:r>
            <w:r>
              <w:rPr>
                <w:noProof/>
              </w:rPr>
            </w:r>
          </w:ins>
          <w:r>
            <w:rPr>
              <w:noProof/>
            </w:rPr>
            <w:fldChar w:fldCharType="separate"/>
          </w:r>
          <w:ins w:id="24" w:author="Brown, Evan" w:date="2013-10-26T15:13:00Z">
            <w:r>
              <w:rPr>
                <w:noProof/>
              </w:rPr>
              <w:t>6</w:t>
            </w:r>
            <w:r>
              <w:rPr>
                <w:noProof/>
              </w:rPr>
              <w:fldChar w:fldCharType="end"/>
            </w:r>
          </w:ins>
        </w:p>
        <w:p w14:paraId="32CCA4D2" w14:textId="77777777" w:rsidR="00255875" w:rsidRDefault="00255875">
          <w:pPr>
            <w:pStyle w:val="TOC2"/>
            <w:tabs>
              <w:tab w:val="right" w:pos="8630"/>
            </w:tabs>
            <w:rPr>
              <w:ins w:id="25" w:author="Brown, Evan" w:date="2013-10-26T15:13:00Z"/>
              <w:b w:val="0"/>
              <w:smallCaps w:val="0"/>
              <w:noProof/>
              <w:sz w:val="24"/>
              <w:szCs w:val="24"/>
              <w:lang w:eastAsia="ja-JP"/>
            </w:rPr>
          </w:pPr>
          <w:ins w:id="26" w:author="Brown, Evan" w:date="2013-10-26T15:13:00Z">
            <w:r>
              <w:rPr>
                <w:noProof/>
              </w:rPr>
              <w:t>Configure the AWS Toolkit for Eclipse</w:t>
            </w:r>
            <w:r>
              <w:rPr>
                <w:noProof/>
              </w:rPr>
              <w:tab/>
            </w:r>
            <w:r>
              <w:rPr>
                <w:noProof/>
              </w:rPr>
              <w:fldChar w:fldCharType="begin"/>
            </w:r>
            <w:r>
              <w:rPr>
                <w:noProof/>
              </w:rPr>
              <w:instrText xml:space="preserve"> PAGEREF _Toc244419817 \h </w:instrText>
            </w:r>
            <w:r>
              <w:rPr>
                <w:noProof/>
              </w:rPr>
            </w:r>
          </w:ins>
          <w:r>
            <w:rPr>
              <w:noProof/>
            </w:rPr>
            <w:fldChar w:fldCharType="separate"/>
          </w:r>
          <w:ins w:id="27" w:author="Brown, Evan" w:date="2013-10-26T15:13:00Z">
            <w:r>
              <w:rPr>
                <w:noProof/>
              </w:rPr>
              <w:t>6</w:t>
            </w:r>
            <w:r>
              <w:rPr>
                <w:noProof/>
              </w:rPr>
              <w:fldChar w:fldCharType="end"/>
            </w:r>
          </w:ins>
        </w:p>
        <w:p w14:paraId="6FDBC90E" w14:textId="77777777" w:rsidR="00255875" w:rsidRDefault="00255875">
          <w:pPr>
            <w:pStyle w:val="TOC2"/>
            <w:tabs>
              <w:tab w:val="right" w:pos="8630"/>
            </w:tabs>
            <w:rPr>
              <w:ins w:id="28" w:author="Brown, Evan" w:date="2013-10-26T15:13:00Z"/>
              <w:b w:val="0"/>
              <w:smallCaps w:val="0"/>
              <w:noProof/>
              <w:sz w:val="24"/>
              <w:szCs w:val="24"/>
              <w:lang w:eastAsia="ja-JP"/>
            </w:rPr>
          </w:pPr>
          <w:ins w:id="29" w:author="Brown, Evan" w:date="2013-10-26T15:13:00Z">
            <w:r>
              <w:rPr>
                <w:noProof/>
              </w:rPr>
              <w:t>Provide AWS Credentials as JVM Args</w:t>
            </w:r>
            <w:r>
              <w:rPr>
                <w:noProof/>
              </w:rPr>
              <w:tab/>
            </w:r>
            <w:r>
              <w:rPr>
                <w:noProof/>
              </w:rPr>
              <w:fldChar w:fldCharType="begin"/>
            </w:r>
            <w:r>
              <w:rPr>
                <w:noProof/>
              </w:rPr>
              <w:instrText xml:space="preserve"> PAGEREF _Toc244419818 \h </w:instrText>
            </w:r>
            <w:r>
              <w:rPr>
                <w:noProof/>
              </w:rPr>
            </w:r>
          </w:ins>
          <w:r>
            <w:rPr>
              <w:noProof/>
            </w:rPr>
            <w:fldChar w:fldCharType="separate"/>
          </w:r>
          <w:ins w:id="30" w:author="Brown, Evan" w:date="2013-10-26T15:13:00Z">
            <w:r>
              <w:rPr>
                <w:noProof/>
              </w:rPr>
              <w:t>7</w:t>
            </w:r>
            <w:r>
              <w:rPr>
                <w:noProof/>
              </w:rPr>
              <w:fldChar w:fldCharType="end"/>
            </w:r>
          </w:ins>
        </w:p>
        <w:p w14:paraId="5DBD03D6" w14:textId="77777777" w:rsidR="00255875" w:rsidRDefault="00255875">
          <w:pPr>
            <w:pStyle w:val="TOC2"/>
            <w:tabs>
              <w:tab w:val="right" w:pos="8630"/>
            </w:tabs>
            <w:rPr>
              <w:ins w:id="31" w:author="Brown, Evan" w:date="2013-10-26T15:13:00Z"/>
              <w:b w:val="0"/>
              <w:smallCaps w:val="0"/>
              <w:noProof/>
              <w:sz w:val="24"/>
              <w:szCs w:val="24"/>
              <w:lang w:eastAsia="ja-JP"/>
            </w:rPr>
          </w:pPr>
          <w:ins w:id="32" w:author="Brown, Evan" w:date="2013-10-26T15:13:00Z">
            <w:r>
              <w:rPr>
                <w:noProof/>
              </w:rPr>
              <w:t>Achievement Unlocked!</w:t>
            </w:r>
            <w:r>
              <w:rPr>
                <w:noProof/>
              </w:rPr>
              <w:tab/>
            </w:r>
            <w:r>
              <w:rPr>
                <w:noProof/>
              </w:rPr>
              <w:fldChar w:fldCharType="begin"/>
            </w:r>
            <w:r>
              <w:rPr>
                <w:noProof/>
              </w:rPr>
              <w:instrText xml:space="preserve"> PAGEREF _Toc244419819 \h </w:instrText>
            </w:r>
            <w:r>
              <w:rPr>
                <w:noProof/>
              </w:rPr>
            </w:r>
          </w:ins>
          <w:r>
            <w:rPr>
              <w:noProof/>
            </w:rPr>
            <w:fldChar w:fldCharType="separate"/>
          </w:r>
          <w:ins w:id="33" w:author="Brown, Evan" w:date="2013-10-26T15:13:00Z">
            <w:r>
              <w:rPr>
                <w:noProof/>
              </w:rPr>
              <w:t>9</w:t>
            </w:r>
            <w:r>
              <w:rPr>
                <w:noProof/>
              </w:rPr>
              <w:fldChar w:fldCharType="end"/>
            </w:r>
          </w:ins>
        </w:p>
        <w:p w14:paraId="37491C5B" w14:textId="77777777" w:rsidR="00255875" w:rsidRDefault="00255875">
          <w:pPr>
            <w:pStyle w:val="TOC1"/>
            <w:rPr>
              <w:ins w:id="34" w:author="Brown, Evan" w:date="2013-10-26T15:13:00Z"/>
              <w:b w:val="0"/>
              <w:caps w:val="0"/>
              <w:noProof/>
              <w:sz w:val="24"/>
              <w:szCs w:val="24"/>
              <w:u w:val="none"/>
              <w:lang w:eastAsia="ja-JP"/>
            </w:rPr>
          </w:pPr>
          <w:ins w:id="35" w:author="Brown, Evan" w:date="2013-10-26T15:13:00Z">
            <w:r>
              <w:rPr>
                <w:noProof/>
              </w:rPr>
              <w:t>Download Source and Create Project</w:t>
            </w:r>
            <w:r>
              <w:rPr>
                <w:noProof/>
              </w:rPr>
              <w:tab/>
            </w:r>
            <w:r>
              <w:rPr>
                <w:noProof/>
              </w:rPr>
              <w:fldChar w:fldCharType="begin"/>
            </w:r>
            <w:r>
              <w:rPr>
                <w:noProof/>
              </w:rPr>
              <w:instrText xml:space="preserve"> PAGEREF _Toc244419820 \h </w:instrText>
            </w:r>
            <w:r>
              <w:rPr>
                <w:noProof/>
              </w:rPr>
            </w:r>
          </w:ins>
          <w:r>
            <w:rPr>
              <w:noProof/>
            </w:rPr>
            <w:fldChar w:fldCharType="separate"/>
          </w:r>
          <w:ins w:id="36" w:author="Brown, Evan" w:date="2013-10-26T15:13:00Z">
            <w:r>
              <w:rPr>
                <w:noProof/>
              </w:rPr>
              <w:t>10</w:t>
            </w:r>
            <w:r>
              <w:rPr>
                <w:noProof/>
              </w:rPr>
              <w:fldChar w:fldCharType="end"/>
            </w:r>
          </w:ins>
        </w:p>
        <w:p w14:paraId="0AD1B351" w14:textId="77777777" w:rsidR="00255875" w:rsidRDefault="00255875">
          <w:pPr>
            <w:pStyle w:val="TOC2"/>
            <w:tabs>
              <w:tab w:val="right" w:pos="8630"/>
            </w:tabs>
            <w:rPr>
              <w:ins w:id="37" w:author="Brown, Evan" w:date="2013-10-26T15:13:00Z"/>
              <w:b w:val="0"/>
              <w:smallCaps w:val="0"/>
              <w:noProof/>
              <w:sz w:val="24"/>
              <w:szCs w:val="24"/>
              <w:lang w:eastAsia="ja-JP"/>
            </w:rPr>
          </w:pPr>
          <w:ins w:id="38" w:author="Brown, Evan" w:date="2013-10-26T15:13:00Z">
            <w:r>
              <w:rPr>
                <w:noProof/>
              </w:rPr>
              <w:t>Import Application to Eclipse</w:t>
            </w:r>
            <w:r>
              <w:rPr>
                <w:noProof/>
              </w:rPr>
              <w:tab/>
            </w:r>
            <w:r>
              <w:rPr>
                <w:noProof/>
              </w:rPr>
              <w:fldChar w:fldCharType="begin"/>
            </w:r>
            <w:r>
              <w:rPr>
                <w:noProof/>
              </w:rPr>
              <w:instrText xml:space="preserve"> PAGEREF _Toc244419821 \h </w:instrText>
            </w:r>
            <w:r>
              <w:rPr>
                <w:noProof/>
              </w:rPr>
            </w:r>
          </w:ins>
          <w:r>
            <w:rPr>
              <w:noProof/>
            </w:rPr>
            <w:fldChar w:fldCharType="separate"/>
          </w:r>
          <w:ins w:id="39" w:author="Brown, Evan" w:date="2013-10-26T15:13:00Z">
            <w:r>
              <w:rPr>
                <w:noProof/>
              </w:rPr>
              <w:t>10</w:t>
            </w:r>
            <w:r>
              <w:rPr>
                <w:noProof/>
              </w:rPr>
              <w:fldChar w:fldCharType="end"/>
            </w:r>
          </w:ins>
        </w:p>
        <w:p w14:paraId="29D8DF40" w14:textId="77777777" w:rsidR="00255875" w:rsidRDefault="00255875">
          <w:pPr>
            <w:pStyle w:val="TOC2"/>
            <w:tabs>
              <w:tab w:val="right" w:pos="8630"/>
            </w:tabs>
            <w:rPr>
              <w:ins w:id="40" w:author="Brown, Evan" w:date="2013-10-26T15:13:00Z"/>
              <w:b w:val="0"/>
              <w:smallCaps w:val="0"/>
              <w:noProof/>
              <w:sz w:val="24"/>
              <w:szCs w:val="24"/>
              <w:lang w:eastAsia="ja-JP"/>
            </w:rPr>
          </w:pPr>
          <w:ins w:id="41" w:author="Brown, Evan" w:date="2013-10-26T15:13:00Z">
            <w:r>
              <w:rPr>
                <w:noProof/>
              </w:rPr>
              <w:t>Configure Project in Eclipse</w:t>
            </w:r>
            <w:r>
              <w:rPr>
                <w:noProof/>
              </w:rPr>
              <w:tab/>
            </w:r>
            <w:r>
              <w:rPr>
                <w:noProof/>
              </w:rPr>
              <w:fldChar w:fldCharType="begin"/>
            </w:r>
            <w:r>
              <w:rPr>
                <w:noProof/>
              </w:rPr>
              <w:instrText xml:space="preserve"> PAGEREF _Toc244419822 \h </w:instrText>
            </w:r>
            <w:r>
              <w:rPr>
                <w:noProof/>
              </w:rPr>
            </w:r>
          </w:ins>
          <w:r>
            <w:rPr>
              <w:noProof/>
            </w:rPr>
            <w:fldChar w:fldCharType="separate"/>
          </w:r>
          <w:ins w:id="42" w:author="Brown, Evan" w:date="2013-10-26T15:13:00Z">
            <w:r>
              <w:rPr>
                <w:noProof/>
              </w:rPr>
              <w:t>11</w:t>
            </w:r>
            <w:r>
              <w:rPr>
                <w:noProof/>
              </w:rPr>
              <w:fldChar w:fldCharType="end"/>
            </w:r>
          </w:ins>
        </w:p>
        <w:p w14:paraId="7FF97642" w14:textId="77777777" w:rsidR="00255875" w:rsidRDefault="00255875">
          <w:pPr>
            <w:pStyle w:val="TOC1"/>
            <w:rPr>
              <w:ins w:id="43" w:author="Brown, Evan" w:date="2013-10-26T15:13:00Z"/>
              <w:b w:val="0"/>
              <w:caps w:val="0"/>
              <w:noProof/>
              <w:sz w:val="24"/>
              <w:szCs w:val="24"/>
              <w:u w:val="none"/>
              <w:lang w:eastAsia="ja-JP"/>
            </w:rPr>
          </w:pPr>
          <w:ins w:id="44" w:author="Brown, Evan" w:date="2013-10-26T15:13:00Z">
            <w:r>
              <w:rPr>
                <w:noProof/>
              </w:rPr>
              <w:t>Import EB Environment Into Eclipse</w:t>
            </w:r>
            <w:r>
              <w:rPr>
                <w:noProof/>
              </w:rPr>
              <w:tab/>
            </w:r>
            <w:r>
              <w:rPr>
                <w:noProof/>
              </w:rPr>
              <w:fldChar w:fldCharType="begin"/>
            </w:r>
            <w:r>
              <w:rPr>
                <w:noProof/>
              </w:rPr>
              <w:instrText xml:space="preserve"> PAGEREF _Toc244419823 \h </w:instrText>
            </w:r>
            <w:r>
              <w:rPr>
                <w:noProof/>
              </w:rPr>
            </w:r>
          </w:ins>
          <w:r>
            <w:rPr>
              <w:noProof/>
            </w:rPr>
            <w:fldChar w:fldCharType="separate"/>
          </w:r>
          <w:ins w:id="45" w:author="Brown, Evan" w:date="2013-10-26T15:13:00Z">
            <w:r>
              <w:rPr>
                <w:noProof/>
              </w:rPr>
              <w:t>15</w:t>
            </w:r>
            <w:r>
              <w:rPr>
                <w:noProof/>
              </w:rPr>
              <w:fldChar w:fldCharType="end"/>
            </w:r>
          </w:ins>
        </w:p>
        <w:p w14:paraId="203AC447" w14:textId="77777777" w:rsidR="00255875" w:rsidRDefault="00255875">
          <w:pPr>
            <w:pStyle w:val="TOC1"/>
            <w:rPr>
              <w:ins w:id="46" w:author="Brown, Evan" w:date="2013-10-26T15:13:00Z"/>
              <w:b w:val="0"/>
              <w:caps w:val="0"/>
              <w:noProof/>
              <w:sz w:val="24"/>
              <w:szCs w:val="24"/>
              <w:u w:val="none"/>
              <w:lang w:eastAsia="ja-JP"/>
            </w:rPr>
          </w:pPr>
          <w:ins w:id="47" w:author="Brown, Evan" w:date="2013-10-26T15:13:00Z">
            <w:r>
              <w:rPr>
                <w:noProof/>
              </w:rPr>
              <w:t>Open the Elastic Beanstalk Console</w:t>
            </w:r>
            <w:r>
              <w:rPr>
                <w:noProof/>
              </w:rPr>
              <w:tab/>
            </w:r>
            <w:r>
              <w:rPr>
                <w:noProof/>
              </w:rPr>
              <w:fldChar w:fldCharType="begin"/>
            </w:r>
            <w:r>
              <w:rPr>
                <w:noProof/>
              </w:rPr>
              <w:instrText xml:space="preserve"> PAGEREF _Toc244419824 \h </w:instrText>
            </w:r>
            <w:r>
              <w:rPr>
                <w:noProof/>
              </w:rPr>
            </w:r>
          </w:ins>
          <w:r>
            <w:rPr>
              <w:noProof/>
            </w:rPr>
            <w:fldChar w:fldCharType="separate"/>
          </w:r>
          <w:ins w:id="48" w:author="Brown, Evan" w:date="2013-10-26T15:13:00Z">
            <w:r>
              <w:rPr>
                <w:noProof/>
              </w:rPr>
              <w:t>18</w:t>
            </w:r>
            <w:r>
              <w:rPr>
                <w:noProof/>
              </w:rPr>
              <w:fldChar w:fldCharType="end"/>
            </w:r>
          </w:ins>
        </w:p>
        <w:p w14:paraId="0988ACD7" w14:textId="77777777" w:rsidR="00255875" w:rsidRDefault="00255875">
          <w:pPr>
            <w:pStyle w:val="TOC2"/>
            <w:tabs>
              <w:tab w:val="right" w:pos="8630"/>
            </w:tabs>
            <w:rPr>
              <w:ins w:id="49" w:author="Brown, Evan" w:date="2013-10-26T15:13:00Z"/>
              <w:b w:val="0"/>
              <w:smallCaps w:val="0"/>
              <w:noProof/>
              <w:sz w:val="24"/>
              <w:szCs w:val="24"/>
              <w:lang w:eastAsia="ja-JP"/>
            </w:rPr>
          </w:pPr>
          <w:ins w:id="50" w:author="Brown, Evan" w:date="2013-10-26T15:13:00Z">
            <w:r>
              <w:rPr>
                <w:noProof/>
              </w:rPr>
              <w:t>OK, Now What?</w:t>
            </w:r>
            <w:r>
              <w:rPr>
                <w:noProof/>
              </w:rPr>
              <w:tab/>
            </w:r>
            <w:r>
              <w:rPr>
                <w:noProof/>
              </w:rPr>
              <w:fldChar w:fldCharType="begin"/>
            </w:r>
            <w:r>
              <w:rPr>
                <w:noProof/>
              </w:rPr>
              <w:instrText xml:space="preserve"> PAGEREF _Toc244419825 \h </w:instrText>
            </w:r>
            <w:r>
              <w:rPr>
                <w:noProof/>
              </w:rPr>
            </w:r>
          </w:ins>
          <w:r>
            <w:rPr>
              <w:noProof/>
            </w:rPr>
            <w:fldChar w:fldCharType="separate"/>
          </w:r>
          <w:ins w:id="51" w:author="Brown, Evan" w:date="2013-10-26T15:13:00Z">
            <w:r>
              <w:rPr>
                <w:noProof/>
              </w:rPr>
              <w:t>20</w:t>
            </w:r>
            <w:r>
              <w:rPr>
                <w:noProof/>
              </w:rPr>
              <w:fldChar w:fldCharType="end"/>
            </w:r>
          </w:ins>
        </w:p>
        <w:p w14:paraId="5B5B6DCD" w14:textId="77777777" w:rsidR="00255875" w:rsidRDefault="00255875">
          <w:pPr>
            <w:pStyle w:val="TOC1"/>
            <w:rPr>
              <w:ins w:id="52" w:author="Brown, Evan" w:date="2013-10-26T15:13:00Z"/>
              <w:b w:val="0"/>
              <w:caps w:val="0"/>
              <w:noProof/>
              <w:sz w:val="24"/>
              <w:szCs w:val="24"/>
              <w:u w:val="none"/>
              <w:lang w:eastAsia="ja-JP"/>
            </w:rPr>
          </w:pPr>
          <w:ins w:id="53" w:author="Brown, Evan" w:date="2013-10-26T15:13:00Z">
            <w:r>
              <w:rPr>
                <w:noProof/>
              </w:rPr>
              <w:t>Import App Config for Local Dev</w:t>
            </w:r>
            <w:r>
              <w:rPr>
                <w:noProof/>
              </w:rPr>
              <w:tab/>
            </w:r>
            <w:r>
              <w:rPr>
                <w:noProof/>
              </w:rPr>
              <w:fldChar w:fldCharType="begin"/>
            </w:r>
            <w:r>
              <w:rPr>
                <w:noProof/>
              </w:rPr>
              <w:instrText xml:space="preserve"> PAGEREF _Toc244419826 \h </w:instrText>
            </w:r>
            <w:r>
              <w:rPr>
                <w:noProof/>
              </w:rPr>
            </w:r>
          </w:ins>
          <w:r>
            <w:rPr>
              <w:noProof/>
            </w:rPr>
            <w:fldChar w:fldCharType="separate"/>
          </w:r>
          <w:ins w:id="54" w:author="Brown, Evan" w:date="2013-10-26T15:13:00Z">
            <w:r>
              <w:rPr>
                <w:noProof/>
              </w:rPr>
              <w:t>21</w:t>
            </w:r>
            <w:r>
              <w:rPr>
                <w:noProof/>
              </w:rPr>
              <w:fldChar w:fldCharType="end"/>
            </w:r>
          </w:ins>
        </w:p>
        <w:p w14:paraId="5D902611" w14:textId="77777777" w:rsidR="00255875" w:rsidRDefault="00255875">
          <w:pPr>
            <w:pStyle w:val="TOC1"/>
            <w:rPr>
              <w:ins w:id="55" w:author="Brown, Evan" w:date="2013-10-26T15:13:00Z"/>
              <w:b w:val="0"/>
              <w:caps w:val="0"/>
              <w:noProof/>
              <w:sz w:val="24"/>
              <w:szCs w:val="24"/>
              <w:u w:val="none"/>
              <w:lang w:eastAsia="ja-JP"/>
            </w:rPr>
          </w:pPr>
          <w:ins w:id="56" w:author="Brown, Evan" w:date="2013-10-26T15:13:00Z">
            <w:r>
              <w:rPr>
                <w:noProof/>
              </w:rPr>
              <w:t>Modify and Deploy Application</w:t>
            </w:r>
            <w:r>
              <w:rPr>
                <w:noProof/>
              </w:rPr>
              <w:tab/>
            </w:r>
            <w:r>
              <w:rPr>
                <w:noProof/>
              </w:rPr>
              <w:fldChar w:fldCharType="begin"/>
            </w:r>
            <w:r>
              <w:rPr>
                <w:noProof/>
              </w:rPr>
              <w:instrText xml:space="preserve"> PAGEREF _Toc244419827 \h </w:instrText>
            </w:r>
            <w:r>
              <w:rPr>
                <w:noProof/>
              </w:rPr>
            </w:r>
          </w:ins>
          <w:r>
            <w:rPr>
              <w:noProof/>
            </w:rPr>
            <w:fldChar w:fldCharType="separate"/>
          </w:r>
          <w:ins w:id="57" w:author="Brown, Evan" w:date="2013-10-26T15:13:00Z">
            <w:r>
              <w:rPr>
                <w:noProof/>
              </w:rPr>
              <w:t>23</w:t>
            </w:r>
            <w:r>
              <w:rPr>
                <w:noProof/>
              </w:rPr>
              <w:fldChar w:fldCharType="end"/>
            </w:r>
          </w:ins>
        </w:p>
        <w:p w14:paraId="7E1136C9" w14:textId="77777777" w:rsidR="00255875" w:rsidRDefault="00255875">
          <w:pPr>
            <w:pStyle w:val="TOC1"/>
            <w:rPr>
              <w:ins w:id="58" w:author="Brown, Evan" w:date="2013-10-26T15:13:00Z"/>
              <w:b w:val="0"/>
              <w:caps w:val="0"/>
              <w:noProof/>
              <w:sz w:val="24"/>
              <w:szCs w:val="24"/>
              <w:u w:val="none"/>
              <w:lang w:eastAsia="ja-JP"/>
            </w:rPr>
          </w:pPr>
          <w:ins w:id="59" w:author="Brown, Evan" w:date="2013-10-26T15:13:00Z">
            <w:r>
              <w:rPr>
                <w:noProof/>
              </w:rPr>
              <w:t>Roll Back to Initial Version</w:t>
            </w:r>
            <w:r>
              <w:rPr>
                <w:noProof/>
              </w:rPr>
              <w:tab/>
            </w:r>
            <w:r>
              <w:rPr>
                <w:noProof/>
              </w:rPr>
              <w:fldChar w:fldCharType="begin"/>
            </w:r>
            <w:r>
              <w:rPr>
                <w:noProof/>
              </w:rPr>
              <w:instrText xml:space="preserve"> PAGEREF _Toc244419828 \h </w:instrText>
            </w:r>
            <w:r>
              <w:rPr>
                <w:noProof/>
              </w:rPr>
            </w:r>
          </w:ins>
          <w:r>
            <w:rPr>
              <w:noProof/>
            </w:rPr>
            <w:fldChar w:fldCharType="separate"/>
          </w:r>
          <w:ins w:id="60" w:author="Brown, Evan" w:date="2013-10-26T15:13:00Z">
            <w:r>
              <w:rPr>
                <w:noProof/>
              </w:rPr>
              <w:t>27</w:t>
            </w:r>
            <w:r>
              <w:rPr>
                <w:noProof/>
              </w:rPr>
              <w:fldChar w:fldCharType="end"/>
            </w:r>
          </w:ins>
        </w:p>
        <w:p w14:paraId="756FAA56" w14:textId="77777777" w:rsidR="00255875" w:rsidRDefault="00255875">
          <w:pPr>
            <w:pStyle w:val="TOC1"/>
            <w:rPr>
              <w:ins w:id="61" w:author="Brown, Evan" w:date="2013-10-26T15:13:00Z"/>
              <w:b w:val="0"/>
              <w:caps w:val="0"/>
              <w:noProof/>
              <w:sz w:val="24"/>
              <w:szCs w:val="24"/>
              <w:u w:val="none"/>
              <w:lang w:eastAsia="ja-JP"/>
            </w:rPr>
          </w:pPr>
          <w:ins w:id="62" w:author="Brown, Evan" w:date="2013-10-26T15:13:00Z">
            <w:r>
              <w:rPr>
                <w:noProof/>
              </w:rPr>
              <w:t>Project Anatomy</w:t>
            </w:r>
            <w:r>
              <w:rPr>
                <w:noProof/>
              </w:rPr>
              <w:tab/>
            </w:r>
            <w:r>
              <w:rPr>
                <w:noProof/>
              </w:rPr>
              <w:fldChar w:fldCharType="begin"/>
            </w:r>
            <w:r>
              <w:rPr>
                <w:noProof/>
              </w:rPr>
              <w:instrText xml:space="preserve"> PAGEREF _Toc244419829 \h </w:instrText>
            </w:r>
            <w:r>
              <w:rPr>
                <w:noProof/>
              </w:rPr>
            </w:r>
          </w:ins>
          <w:r>
            <w:rPr>
              <w:noProof/>
            </w:rPr>
            <w:fldChar w:fldCharType="separate"/>
          </w:r>
          <w:ins w:id="63" w:author="Brown, Evan" w:date="2013-10-26T15:13:00Z">
            <w:r>
              <w:rPr>
                <w:noProof/>
              </w:rPr>
              <w:t>28</w:t>
            </w:r>
            <w:r>
              <w:rPr>
                <w:noProof/>
              </w:rPr>
              <w:fldChar w:fldCharType="end"/>
            </w:r>
          </w:ins>
        </w:p>
        <w:p w14:paraId="57E6A60B" w14:textId="77777777" w:rsidR="00255875" w:rsidRDefault="00255875">
          <w:pPr>
            <w:pStyle w:val="TOC2"/>
            <w:tabs>
              <w:tab w:val="right" w:pos="8630"/>
            </w:tabs>
            <w:rPr>
              <w:ins w:id="64" w:author="Brown, Evan" w:date="2013-10-26T15:13:00Z"/>
              <w:b w:val="0"/>
              <w:smallCaps w:val="0"/>
              <w:noProof/>
              <w:sz w:val="24"/>
              <w:szCs w:val="24"/>
              <w:lang w:eastAsia="ja-JP"/>
            </w:rPr>
          </w:pPr>
          <w:ins w:id="65" w:author="Brown, Evan" w:date="2013-10-26T15:13:00Z">
            <w:r>
              <w:rPr>
                <w:noProof/>
              </w:rPr>
              <w:t>Example of a Challenge</w:t>
            </w:r>
            <w:r>
              <w:rPr>
                <w:noProof/>
              </w:rPr>
              <w:tab/>
            </w:r>
            <w:r>
              <w:rPr>
                <w:noProof/>
              </w:rPr>
              <w:fldChar w:fldCharType="begin"/>
            </w:r>
            <w:r>
              <w:rPr>
                <w:noProof/>
              </w:rPr>
              <w:instrText xml:space="preserve"> PAGEREF _Toc244419830 \h </w:instrText>
            </w:r>
            <w:r>
              <w:rPr>
                <w:noProof/>
              </w:rPr>
            </w:r>
          </w:ins>
          <w:r>
            <w:rPr>
              <w:noProof/>
            </w:rPr>
            <w:fldChar w:fldCharType="separate"/>
          </w:r>
          <w:ins w:id="66" w:author="Brown, Evan" w:date="2013-10-26T15:13:00Z">
            <w:r>
              <w:rPr>
                <w:noProof/>
              </w:rPr>
              <w:t>28</w:t>
            </w:r>
            <w:r>
              <w:rPr>
                <w:noProof/>
              </w:rPr>
              <w:fldChar w:fldCharType="end"/>
            </w:r>
          </w:ins>
        </w:p>
        <w:p w14:paraId="467CD720" w14:textId="77777777" w:rsidR="00255875" w:rsidRDefault="00255875">
          <w:pPr>
            <w:pStyle w:val="TOC2"/>
            <w:tabs>
              <w:tab w:val="right" w:pos="8630"/>
            </w:tabs>
            <w:rPr>
              <w:ins w:id="67" w:author="Brown, Evan" w:date="2013-10-26T15:13:00Z"/>
              <w:b w:val="0"/>
              <w:smallCaps w:val="0"/>
              <w:noProof/>
              <w:sz w:val="24"/>
              <w:szCs w:val="24"/>
              <w:lang w:eastAsia="ja-JP"/>
            </w:rPr>
          </w:pPr>
          <w:ins w:id="68" w:author="Brown, Evan" w:date="2013-10-26T15:13:00Z">
            <w:r>
              <w:rPr>
                <w:noProof/>
              </w:rPr>
              <w:t>Package Layout</w:t>
            </w:r>
            <w:r>
              <w:rPr>
                <w:noProof/>
              </w:rPr>
              <w:tab/>
            </w:r>
            <w:r>
              <w:rPr>
                <w:noProof/>
              </w:rPr>
              <w:fldChar w:fldCharType="begin"/>
            </w:r>
            <w:r>
              <w:rPr>
                <w:noProof/>
              </w:rPr>
              <w:instrText xml:space="preserve"> PAGEREF _Toc244419831 \h </w:instrText>
            </w:r>
            <w:r>
              <w:rPr>
                <w:noProof/>
              </w:rPr>
            </w:r>
          </w:ins>
          <w:r>
            <w:rPr>
              <w:noProof/>
            </w:rPr>
            <w:fldChar w:fldCharType="separate"/>
          </w:r>
          <w:ins w:id="69" w:author="Brown, Evan" w:date="2013-10-26T15:13:00Z">
            <w:r>
              <w:rPr>
                <w:noProof/>
              </w:rPr>
              <w:t>29</w:t>
            </w:r>
            <w:r>
              <w:rPr>
                <w:noProof/>
              </w:rPr>
              <w:fldChar w:fldCharType="end"/>
            </w:r>
          </w:ins>
        </w:p>
        <w:p w14:paraId="3E55CC61" w14:textId="77777777" w:rsidR="00255875" w:rsidRDefault="00255875">
          <w:pPr>
            <w:pStyle w:val="TOC2"/>
            <w:tabs>
              <w:tab w:val="right" w:pos="8630"/>
            </w:tabs>
            <w:rPr>
              <w:ins w:id="70" w:author="Brown, Evan" w:date="2013-10-26T15:13:00Z"/>
              <w:b w:val="0"/>
              <w:smallCaps w:val="0"/>
              <w:noProof/>
              <w:sz w:val="24"/>
              <w:szCs w:val="24"/>
              <w:lang w:eastAsia="ja-JP"/>
            </w:rPr>
          </w:pPr>
          <w:ins w:id="71" w:author="Brown, Evan" w:date="2013-10-26T15:13:00Z">
            <w:r>
              <w:rPr>
                <w:noProof/>
              </w:rPr>
              <w:t>Templates and Static Assets</w:t>
            </w:r>
            <w:r>
              <w:rPr>
                <w:noProof/>
              </w:rPr>
              <w:tab/>
            </w:r>
            <w:r>
              <w:rPr>
                <w:noProof/>
              </w:rPr>
              <w:fldChar w:fldCharType="begin"/>
            </w:r>
            <w:r>
              <w:rPr>
                <w:noProof/>
              </w:rPr>
              <w:instrText xml:space="preserve"> PAGEREF _Toc244419832 \h </w:instrText>
            </w:r>
            <w:r>
              <w:rPr>
                <w:noProof/>
              </w:rPr>
            </w:r>
          </w:ins>
          <w:r>
            <w:rPr>
              <w:noProof/>
            </w:rPr>
            <w:fldChar w:fldCharType="separate"/>
          </w:r>
          <w:ins w:id="72" w:author="Brown, Evan" w:date="2013-10-26T15:13:00Z">
            <w:r>
              <w:rPr>
                <w:noProof/>
              </w:rPr>
              <w:t>29</w:t>
            </w:r>
            <w:r>
              <w:rPr>
                <w:noProof/>
              </w:rPr>
              <w:fldChar w:fldCharType="end"/>
            </w:r>
          </w:ins>
        </w:p>
        <w:p w14:paraId="7C8E7256" w14:textId="77777777" w:rsidR="00255875" w:rsidRDefault="00255875">
          <w:pPr>
            <w:pStyle w:val="TOC1"/>
            <w:rPr>
              <w:ins w:id="73" w:author="Brown, Evan" w:date="2013-10-26T15:13:00Z"/>
              <w:b w:val="0"/>
              <w:caps w:val="0"/>
              <w:noProof/>
              <w:sz w:val="24"/>
              <w:szCs w:val="24"/>
              <w:u w:val="none"/>
              <w:lang w:eastAsia="ja-JP"/>
            </w:rPr>
          </w:pPr>
          <w:ins w:id="74" w:author="Brown, Evan" w:date="2013-10-26T15:13:00Z">
            <w:r>
              <w:rPr>
                <w:noProof/>
              </w:rPr>
              <w:t>Challenge: Get App Config From S3</w:t>
            </w:r>
            <w:r>
              <w:rPr>
                <w:noProof/>
              </w:rPr>
              <w:tab/>
            </w:r>
            <w:r>
              <w:rPr>
                <w:noProof/>
              </w:rPr>
              <w:fldChar w:fldCharType="begin"/>
            </w:r>
            <w:r>
              <w:rPr>
                <w:noProof/>
              </w:rPr>
              <w:instrText xml:space="preserve"> PAGEREF _Toc244419833 \h </w:instrText>
            </w:r>
            <w:r>
              <w:rPr>
                <w:noProof/>
              </w:rPr>
            </w:r>
          </w:ins>
          <w:r>
            <w:rPr>
              <w:noProof/>
            </w:rPr>
            <w:fldChar w:fldCharType="separate"/>
          </w:r>
          <w:ins w:id="75" w:author="Brown, Evan" w:date="2013-10-26T15:13:00Z">
            <w:r>
              <w:rPr>
                <w:noProof/>
              </w:rPr>
              <w:t>31</w:t>
            </w:r>
            <w:r>
              <w:rPr>
                <w:noProof/>
              </w:rPr>
              <w:fldChar w:fldCharType="end"/>
            </w:r>
          </w:ins>
        </w:p>
        <w:p w14:paraId="7FC549EB" w14:textId="77777777" w:rsidR="00255875" w:rsidRDefault="00255875">
          <w:pPr>
            <w:pStyle w:val="TOC2"/>
            <w:tabs>
              <w:tab w:val="right" w:pos="8630"/>
            </w:tabs>
            <w:rPr>
              <w:ins w:id="76" w:author="Brown, Evan" w:date="2013-10-26T15:13:00Z"/>
              <w:b w:val="0"/>
              <w:smallCaps w:val="0"/>
              <w:noProof/>
              <w:sz w:val="24"/>
              <w:szCs w:val="24"/>
              <w:lang w:eastAsia="ja-JP"/>
            </w:rPr>
          </w:pPr>
          <w:ins w:id="77" w:author="Brown, Evan" w:date="2013-10-26T15:13:00Z">
            <w:r>
              <w:rPr>
                <w:noProof/>
              </w:rPr>
              <w:t>How Did Config Get to S3, Anyways?</w:t>
            </w:r>
            <w:r>
              <w:rPr>
                <w:noProof/>
              </w:rPr>
              <w:tab/>
            </w:r>
            <w:r>
              <w:rPr>
                <w:noProof/>
              </w:rPr>
              <w:fldChar w:fldCharType="begin"/>
            </w:r>
            <w:r>
              <w:rPr>
                <w:noProof/>
              </w:rPr>
              <w:instrText xml:space="preserve"> PAGEREF _Toc244419834 \h </w:instrText>
            </w:r>
            <w:r>
              <w:rPr>
                <w:noProof/>
              </w:rPr>
            </w:r>
          </w:ins>
          <w:r>
            <w:rPr>
              <w:noProof/>
            </w:rPr>
            <w:fldChar w:fldCharType="separate"/>
          </w:r>
          <w:ins w:id="78" w:author="Brown, Evan" w:date="2013-10-26T15:13:00Z">
            <w:r>
              <w:rPr>
                <w:noProof/>
              </w:rPr>
              <w:t>31</w:t>
            </w:r>
            <w:r>
              <w:rPr>
                <w:noProof/>
              </w:rPr>
              <w:fldChar w:fldCharType="end"/>
            </w:r>
          </w:ins>
        </w:p>
        <w:p w14:paraId="4EB1C62A" w14:textId="77777777" w:rsidR="00255875" w:rsidRDefault="00255875">
          <w:pPr>
            <w:pStyle w:val="TOC2"/>
            <w:tabs>
              <w:tab w:val="right" w:pos="8630"/>
            </w:tabs>
            <w:rPr>
              <w:ins w:id="79" w:author="Brown, Evan" w:date="2013-10-26T15:13:00Z"/>
              <w:b w:val="0"/>
              <w:smallCaps w:val="0"/>
              <w:noProof/>
              <w:sz w:val="24"/>
              <w:szCs w:val="24"/>
              <w:lang w:eastAsia="ja-JP"/>
            </w:rPr>
          </w:pPr>
          <w:ins w:id="80" w:author="Brown, Evan" w:date="2013-10-26T15:13:00Z">
            <w:r>
              <w:rPr>
                <w:noProof/>
              </w:rPr>
              <w:t>The Challenge</w:t>
            </w:r>
            <w:r>
              <w:rPr>
                <w:noProof/>
              </w:rPr>
              <w:tab/>
            </w:r>
            <w:r>
              <w:rPr>
                <w:noProof/>
              </w:rPr>
              <w:fldChar w:fldCharType="begin"/>
            </w:r>
            <w:r>
              <w:rPr>
                <w:noProof/>
              </w:rPr>
              <w:instrText xml:space="preserve"> PAGEREF _Toc244419835 \h </w:instrText>
            </w:r>
            <w:r>
              <w:rPr>
                <w:noProof/>
              </w:rPr>
            </w:r>
          </w:ins>
          <w:r>
            <w:rPr>
              <w:noProof/>
            </w:rPr>
            <w:fldChar w:fldCharType="separate"/>
          </w:r>
          <w:ins w:id="81" w:author="Brown, Evan" w:date="2013-10-26T15:13:00Z">
            <w:r>
              <w:rPr>
                <w:noProof/>
              </w:rPr>
              <w:t>31</w:t>
            </w:r>
            <w:r>
              <w:rPr>
                <w:noProof/>
              </w:rPr>
              <w:fldChar w:fldCharType="end"/>
            </w:r>
          </w:ins>
        </w:p>
        <w:p w14:paraId="150C1499" w14:textId="77777777" w:rsidR="00255875" w:rsidRDefault="00255875">
          <w:pPr>
            <w:pStyle w:val="TOC2"/>
            <w:tabs>
              <w:tab w:val="right" w:pos="8630"/>
            </w:tabs>
            <w:rPr>
              <w:ins w:id="82" w:author="Brown, Evan" w:date="2013-10-26T15:13:00Z"/>
              <w:b w:val="0"/>
              <w:smallCaps w:val="0"/>
              <w:noProof/>
              <w:sz w:val="24"/>
              <w:szCs w:val="24"/>
              <w:lang w:eastAsia="ja-JP"/>
            </w:rPr>
          </w:pPr>
          <w:ins w:id="83" w:author="Brown, Evan" w:date="2013-10-26T15:13:00Z">
            <w:r>
              <w:rPr>
                <w:noProof/>
              </w:rPr>
              <w:t>Super Powers</w:t>
            </w:r>
            <w:r>
              <w:rPr>
                <w:noProof/>
              </w:rPr>
              <w:tab/>
            </w:r>
            <w:r>
              <w:rPr>
                <w:noProof/>
              </w:rPr>
              <w:fldChar w:fldCharType="begin"/>
            </w:r>
            <w:r>
              <w:rPr>
                <w:noProof/>
              </w:rPr>
              <w:instrText xml:space="preserve"> PAGEREF _Toc244419836 \h </w:instrText>
            </w:r>
            <w:r>
              <w:rPr>
                <w:noProof/>
              </w:rPr>
            </w:r>
          </w:ins>
          <w:r>
            <w:rPr>
              <w:noProof/>
            </w:rPr>
            <w:fldChar w:fldCharType="separate"/>
          </w:r>
          <w:ins w:id="84" w:author="Brown, Evan" w:date="2013-10-26T15:13:00Z">
            <w:r>
              <w:rPr>
                <w:noProof/>
              </w:rPr>
              <w:t>31</w:t>
            </w:r>
            <w:r>
              <w:rPr>
                <w:noProof/>
              </w:rPr>
              <w:fldChar w:fldCharType="end"/>
            </w:r>
          </w:ins>
        </w:p>
        <w:p w14:paraId="0B7EF52C" w14:textId="77777777" w:rsidR="00255875" w:rsidRDefault="00255875">
          <w:pPr>
            <w:pStyle w:val="TOC3"/>
            <w:tabs>
              <w:tab w:val="right" w:pos="8630"/>
            </w:tabs>
            <w:rPr>
              <w:ins w:id="85" w:author="Brown, Evan" w:date="2013-10-26T15:13:00Z"/>
              <w:smallCaps w:val="0"/>
              <w:noProof/>
              <w:sz w:val="24"/>
              <w:szCs w:val="24"/>
              <w:lang w:eastAsia="ja-JP"/>
            </w:rPr>
          </w:pPr>
          <w:ins w:id="86" w:author="Brown, Evan" w:date="2013-10-26T15:13:00Z">
            <w:r>
              <w:rPr>
                <w:noProof/>
              </w:rPr>
              <w:t>Resources</w:t>
            </w:r>
            <w:r>
              <w:rPr>
                <w:noProof/>
              </w:rPr>
              <w:tab/>
            </w:r>
            <w:r>
              <w:rPr>
                <w:noProof/>
              </w:rPr>
              <w:fldChar w:fldCharType="begin"/>
            </w:r>
            <w:r>
              <w:rPr>
                <w:noProof/>
              </w:rPr>
              <w:instrText xml:space="preserve"> PAGEREF _Toc244419837 \h </w:instrText>
            </w:r>
            <w:r>
              <w:rPr>
                <w:noProof/>
              </w:rPr>
            </w:r>
          </w:ins>
          <w:r>
            <w:rPr>
              <w:noProof/>
            </w:rPr>
            <w:fldChar w:fldCharType="separate"/>
          </w:r>
          <w:ins w:id="87" w:author="Brown, Evan" w:date="2013-10-26T15:13:00Z">
            <w:r>
              <w:rPr>
                <w:noProof/>
              </w:rPr>
              <w:t>31</w:t>
            </w:r>
            <w:r>
              <w:rPr>
                <w:noProof/>
              </w:rPr>
              <w:fldChar w:fldCharType="end"/>
            </w:r>
          </w:ins>
        </w:p>
        <w:p w14:paraId="20904651" w14:textId="77777777" w:rsidR="00255875" w:rsidRDefault="00255875">
          <w:pPr>
            <w:pStyle w:val="TOC3"/>
            <w:tabs>
              <w:tab w:val="right" w:pos="8630"/>
            </w:tabs>
            <w:rPr>
              <w:ins w:id="88" w:author="Brown, Evan" w:date="2013-10-26T15:13:00Z"/>
              <w:smallCaps w:val="0"/>
              <w:noProof/>
              <w:sz w:val="24"/>
              <w:szCs w:val="24"/>
              <w:lang w:eastAsia="ja-JP"/>
            </w:rPr>
          </w:pPr>
          <w:ins w:id="89" w:author="Brown, Evan" w:date="2013-10-26T15:13:00Z">
            <w:r>
              <w:rPr>
                <w:noProof/>
              </w:rPr>
              <w:t>If You Get Stuck</w:t>
            </w:r>
            <w:r>
              <w:rPr>
                <w:noProof/>
              </w:rPr>
              <w:tab/>
            </w:r>
            <w:r>
              <w:rPr>
                <w:noProof/>
              </w:rPr>
              <w:fldChar w:fldCharType="begin"/>
            </w:r>
            <w:r>
              <w:rPr>
                <w:noProof/>
              </w:rPr>
              <w:instrText xml:space="preserve"> PAGEREF _Toc244419838 \h </w:instrText>
            </w:r>
            <w:r>
              <w:rPr>
                <w:noProof/>
              </w:rPr>
            </w:r>
          </w:ins>
          <w:r>
            <w:rPr>
              <w:noProof/>
            </w:rPr>
            <w:fldChar w:fldCharType="separate"/>
          </w:r>
          <w:ins w:id="90" w:author="Brown, Evan" w:date="2013-10-26T15:13:00Z">
            <w:r>
              <w:rPr>
                <w:noProof/>
              </w:rPr>
              <w:t>31</w:t>
            </w:r>
            <w:r>
              <w:rPr>
                <w:noProof/>
              </w:rPr>
              <w:fldChar w:fldCharType="end"/>
            </w:r>
          </w:ins>
        </w:p>
        <w:p w14:paraId="59E66724" w14:textId="77777777" w:rsidR="00255875" w:rsidRDefault="00255875">
          <w:pPr>
            <w:pStyle w:val="TOC2"/>
            <w:tabs>
              <w:tab w:val="right" w:pos="8630"/>
            </w:tabs>
            <w:rPr>
              <w:ins w:id="91" w:author="Brown, Evan" w:date="2013-10-26T15:13:00Z"/>
              <w:b w:val="0"/>
              <w:smallCaps w:val="0"/>
              <w:noProof/>
              <w:sz w:val="24"/>
              <w:szCs w:val="24"/>
              <w:lang w:eastAsia="ja-JP"/>
            </w:rPr>
          </w:pPr>
          <w:ins w:id="92" w:author="Brown, Evan" w:date="2013-10-26T15:13:00Z">
            <w:r>
              <w:rPr>
                <w:noProof/>
              </w:rPr>
              <w:t>Detail Detour</w:t>
            </w:r>
            <w:r>
              <w:rPr>
                <w:noProof/>
              </w:rPr>
              <w:tab/>
            </w:r>
            <w:r>
              <w:rPr>
                <w:noProof/>
              </w:rPr>
              <w:fldChar w:fldCharType="begin"/>
            </w:r>
            <w:r>
              <w:rPr>
                <w:noProof/>
              </w:rPr>
              <w:instrText xml:space="preserve"> PAGEREF _Toc244419839 \h </w:instrText>
            </w:r>
            <w:r>
              <w:rPr>
                <w:noProof/>
              </w:rPr>
            </w:r>
          </w:ins>
          <w:r>
            <w:rPr>
              <w:noProof/>
            </w:rPr>
            <w:fldChar w:fldCharType="separate"/>
          </w:r>
          <w:ins w:id="93" w:author="Brown, Evan" w:date="2013-10-26T15:13:00Z">
            <w:r>
              <w:rPr>
                <w:noProof/>
              </w:rPr>
              <w:t>31</w:t>
            </w:r>
            <w:r>
              <w:rPr>
                <w:noProof/>
              </w:rPr>
              <w:fldChar w:fldCharType="end"/>
            </w:r>
          </w:ins>
        </w:p>
        <w:p w14:paraId="770FC87C" w14:textId="77777777" w:rsidR="00255875" w:rsidRDefault="00255875">
          <w:pPr>
            <w:pStyle w:val="TOC1"/>
            <w:rPr>
              <w:ins w:id="94" w:author="Brown, Evan" w:date="2013-10-26T15:13:00Z"/>
              <w:b w:val="0"/>
              <w:caps w:val="0"/>
              <w:noProof/>
              <w:sz w:val="24"/>
              <w:szCs w:val="24"/>
              <w:u w:val="none"/>
              <w:lang w:eastAsia="ja-JP"/>
            </w:rPr>
          </w:pPr>
          <w:ins w:id="95" w:author="Brown, Evan" w:date="2013-10-26T15:13:00Z">
            <w:r>
              <w:rPr>
                <w:noProof/>
              </w:rPr>
              <w:t>Challenge: DynamoDB and Users</w:t>
            </w:r>
            <w:r>
              <w:rPr>
                <w:noProof/>
              </w:rPr>
              <w:tab/>
            </w:r>
            <w:r>
              <w:rPr>
                <w:noProof/>
              </w:rPr>
              <w:fldChar w:fldCharType="begin"/>
            </w:r>
            <w:r>
              <w:rPr>
                <w:noProof/>
              </w:rPr>
              <w:instrText xml:space="preserve"> PAGEREF _Toc244419840 \h </w:instrText>
            </w:r>
            <w:r>
              <w:rPr>
                <w:noProof/>
              </w:rPr>
            </w:r>
          </w:ins>
          <w:r>
            <w:rPr>
              <w:noProof/>
            </w:rPr>
            <w:fldChar w:fldCharType="separate"/>
          </w:r>
          <w:ins w:id="96" w:author="Brown, Evan" w:date="2013-10-26T15:13:00Z">
            <w:r>
              <w:rPr>
                <w:noProof/>
              </w:rPr>
              <w:t>33</w:t>
            </w:r>
            <w:r>
              <w:rPr>
                <w:noProof/>
              </w:rPr>
              <w:fldChar w:fldCharType="end"/>
            </w:r>
          </w:ins>
        </w:p>
        <w:p w14:paraId="338B3947" w14:textId="77777777" w:rsidR="00255875" w:rsidRDefault="00255875">
          <w:pPr>
            <w:pStyle w:val="TOC2"/>
            <w:tabs>
              <w:tab w:val="right" w:pos="8630"/>
            </w:tabs>
            <w:rPr>
              <w:ins w:id="97" w:author="Brown, Evan" w:date="2013-10-26T15:13:00Z"/>
              <w:b w:val="0"/>
              <w:smallCaps w:val="0"/>
              <w:noProof/>
              <w:sz w:val="24"/>
              <w:szCs w:val="24"/>
              <w:lang w:eastAsia="ja-JP"/>
            </w:rPr>
          </w:pPr>
          <w:ins w:id="98" w:author="Brown, Evan" w:date="2013-10-26T15:13:00Z">
            <w:r>
              <w:rPr>
                <w:noProof/>
              </w:rPr>
              <w:t>About The DynamoDB Users Table</w:t>
            </w:r>
            <w:r>
              <w:rPr>
                <w:noProof/>
              </w:rPr>
              <w:tab/>
            </w:r>
            <w:r>
              <w:rPr>
                <w:noProof/>
              </w:rPr>
              <w:fldChar w:fldCharType="begin"/>
            </w:r>
            <w:r>
              <w:rPr>
                <w:noProof/>
              </w:rPr>
              <w:instrText xml:space="preserve"> PAGEREF _Toc244419841 \h </w:instrText>
            </w:r>
            <w:r>
              <w:rPr>
                <w:noProof/>
              </w:rPr>
            </w:r>
          </w:ins>
          <w:r>
            <w:rPr>
              <w:noProof/>
            </w:rPr>
            <w:fldChar w:fldCharType="separate"/>
          </w:r>
          <w:ins w:id="99" w:author="Brown, Evan" w:date="2013-10-26T15:13:00Z">
            <w:r>
              <w:rPr>
                <w:noProof/>
              </w:rPr>
              <w:t>33</w:t>
            </w:r>
            <w:r>
              <w:rPr>
                <w:noProof/>
              </w:rPr>
              <w:fldChar w:fldCharType="end"/>
            </w:r>
          </w:ins>
        </w:p>
        <w:p w14:paraId="7F2138EC" w14:textId="77777777" w:rsidR="00255875" w:rsidRDefault="00255875">
          <w:pPr>
            <w:pStyle w:val="TOC2"/>
            <w:tabs>
              <w:tab w:val="right" w:pos="8630"/>
            </w:tabs>
            <w:rPr>
              <w:ins w:id="100" w:author="Brown, Evan" w:date="2013-10-26T15:13:00Z"/>
              <w:b w:val="0"/>
              <w:smallCaps w:val="0"/>
              <w:noProof/>
              <w:sz w:val="24"/>
              <w:szCs w:val="24"/>
              <w:lang w:eastAsia="ja-JP"/>
            </w:rPr>
          </w:pPr>
          <w:ins w:id="101" w:author="Brown, Evan" w:date="2013-10-26T15:13:00Z">
            <w:r>
              <w:rPr>
                <w:noProof/>
              </w:rPr>
              <w:t>The Challenge</w:t>
            </w:r>
            <w:r>
              <w:rPr>
                <w:noProof/>
              </w:rPr>
              <w:tab/>
            </w:r>
            <w:r>
              <w:rPr>
                <w:noProof/>
              </w:rPr>
              <w:fldChar w:fldCharType="begin"/>
            </w:r>
            <w:r>
              <w:rPr>
                <w:noProof/>
              </w:rPr>
              <w:instrText xml:space="preserve"> PAGEREF _Toc244419842 \h </w:instrText>
            </w:r>
            <w:r>
              <w:rPr>
                <w:noProof/>
              </w:rPr>
            </w:r>
          </w:ins>
          <w:r>
            <w:rPr>
              <w:noProof/>
            </w:rPr>
            <w:fldChar w:fldCharType="separate"/>
          </w:r>
          <w:ins w:id="102" w:author="Brown, Evan" w:date="2013-10-26T15:13:00Z">
            <w:r>
              <w:rPr>
                <w:noProof/>
              </w:rPr>
              <w:t>33</w:t>
            </w:r>
            <w:r>
              <w:rPr>
                <w:noProof/>
              </w:rPr>
              <w:fldChar w:fldCharType="end"/>
            </w:r>
          </w:ins>
        </w:p>
        <w:p w14:paraId="3891B7A9" w14:textId="77777777" w:rsidR="00255875" w:rsidRDefault="00255875">
          <w:pPr>
            <w:pStyle w:val="TOC2"/>
            <w:tabs>
              <w:tab w:val="right" w:pos="8630"/>
            </w:tabs>
            <w:rPr>
              <w:ins w:id="103" w:author="Brown, Evan" w:date="2013-10-26T15:13:00Z"/>
              <w:b w:val="0"/>
              <w:smallCaps w:val="0"/>
              <w:noProof/>
              <w:sz w:val="24"/>
              <w:szCs w:val="24"/>
              <w:lang w:eastAsia="ja-JP"/>
            </w:rPr>
          </w:pPr>
          <w:ins w:id="104" w:author="Brown, Evan" w:date="2013-10-26T15:13:00Z">
            <w:r>
              <w:rPr>
                <w:noProof/>
              </w:rPr>
              <w:t>Super Powers</w:t>
            </w:r>
            <w:r>
              <w:rPr>
                <w:noProof/>
              </w:rPr>
              <w:tab/>
            </w:r>
            <w:r>
              <w:rPr>
                <w:noProof/>
              </w:rPr>
              <w:fldChar w:fldCharType="begin"/>
            </w:r>
            <w:r>
              <w:rPr>
                <w:noProof/>
              </w:rPr>
              <w:instrText xml:space="preserve"> PAGEREF _Toc244419843 \h </w:instrText>
            </w:r>
            <w:r>
              <w:rPr>
                <w:noProof/>
              </w:rPr>
            </w:r>
          </w:ins>
          <w:r>
            <w:rPr>
              <w:noProof/>
            </w:rPr>
            <w:fldChar w:fldCharType="separate"/>
          </w:r>
          <w:ins w:id="105" w:author="Brown, Evan" w:date="2013-10-26T15:13:00Z">
            <w:r>
              <w:rPr>
                <w:noProof/>
              </w:rPr>
              <w:t>33</w:t>
            </w:r>
            <w:r>
              <w:rPr>
                <w:noProof/>
              </w:rPr>
              <w:fldChar w:fldCharType="end"/>
            </w:r>
          </w:ins>
        </w:p>
        <w:p w14:paraId="493FA709" w14:textId="77777777" w:rsidR="00255875" w:rsidRDefault="00255875">
          <w:pPr>
            <w:pStyle w:val="TOC3"/>
            <w:tabs>
              <w:tab w:val="right" w:pos="8630"/>
            </w:tabs>
            <w:rPr>
              <w:ins w:id="106" w:author="Brown, Evan" w:date="2013-10-26T15:13:00Z"/>
              <w:smallCaps w:val="0"/>
              <w:noProof/>
              <w:sz w:val="24"/>
              <w:szCs w:val="24"/>
              <w:lang w:eastAsia="ja-JP"/>
            </w:rPr>
          </w:pPr>
          <w:ins w:id="107" w:author="Brown, Evan" w:date="2013-10-26T15:13:00Z">
            <w:r>
              <w:rPr>
                <w:noProof/>
              </w:rPr>
              <w:t>Resources</w:t>
            </w:r>
            <w:r>
              <w:rPr>
                <w:noProof/>
              </w:rPr>
              <w:tab/>
            </w:r>
            <w:r>
              <w:rPr>
                <w:noProof/>
              </w:rPr>
              <w:fldChar w:fldCharType="begin"/>
            </w:r>
            <w:r>
              <w:rPr>
                <w:noProof/>
              </w:rPr>
              <w:instrText xml:space="preserve"> PAGEREF _Toc244419844 \h </w:instrText>
            </w:r>
            <w:r>
              <w:rPr>
                <w:noProof/>
              </w:rPr>
            </w:r>
          </w:ins>
          <w:r>
            <w:rPr>
              <w:noProof/>
            </w:rPr>
            <w:fldChar w:fldCharType="separate"/>
          </w:r>
          <w:ins w:id="108" w:author="Brown, Evan" w:date="2013-10-26T15:13:00Z">
            <w:r>
              <w:rPr>
                <w:noProof/>
              </w:rPr>
              <w:t>33</w:t>
            </w:r>
            <w:r>
              <w:rPr>
                <w:noProof/>
              </w:rPr>
              <w:fldChar w:fldCharType="end"/>
            </w:r>
          </w:ins>
        </w:p>
        <w:p w14:paraId="29F7D98A" w14:textId="77777777" w:rsidR="00255875" w:rsidRDefault="00255875">
          <w:pPr>
            <w:pStyle w:val="TOC3"/>
            <w:tabs>
              <w:tab w:val="right" w:pos="8630"/>
            </w:tabs>
            <w:rPr>
              <w:ins w:id="109" w:author="Brown, Evan" w:date="2013-10-26T15:13:00Z"/>
              <w:smallCaps w:val="0"/>
              <w:noProof/>
              <w:sz w:val="24"/>
              <w:szCs w:val="24"/>
              <w:lang w:eastAsia="ja-JP"/>
            </w:rPr>
          </w:pPr>
          <w:ins w:id="110" w:author="Brown, Evan" w:date="2013-10-26T15:13:00Z">
            <w:r>
              <w:rPr>
                <w:noProof/>
              </w:rPr>
              <w:t>If You Get Stuck</w:t>
            </w:r>
            <w:r>
              <w:rPr>
                <w:noProof/>
              </w:rPr>
              <w:tab/>
            </w:r>
            <w:r>
              <w:rPr>
                <w:noProof/>
              </w:rPr>
              <w:fldChar w:fldCharType="begin"/>
            </w:r>
            <w:r>
              <w:rPr>
                <w:noProof/>
              </w:rPr>
              <w:instrText xml:space="preserve"> PAGEREF _Toc244419845 \h </w:instrText>
            </w:r>
            <w:r>
              <w:rPr>
                <w:noProof/>
              </w:rPr>
            </w:r>
          </w:ins>
          <w:r>
            <w:rPr>
              <w:noProof/>
            </w:rPr>
            <w:fldChar w:fldCharType="separate"/>
          </w:r>
          <w:ins w:id="111" w:author="Brown, Evan" w:date="2013-10-26T15:13:00Z">
            <w:r>
              <w:rPr>
                <w:noProof/>
              </w:rPr>
              <w:t>33</w:t>
            </w:r>
            <w:r>
              <w:rPr>
                <w:noProof/>
              </w:rPr>
              <w:fldChar w:fldCharType="end"/>
            </w:r>
          </w:ins>
        </w:p>
        <w:p w14:paraId="246151BC" w14:textId="77777777" w:rsidR="00255875" w:rsidRDefault="00255875">
          <w:pPr>
            <w:pStyle w:val="TOC1"/>
            <w:rPr>
              <w:ins w:id="112" w:author="Brown, Evan" w:date="2013-10-26T15:13:00Z"/>
              <w:b w:val="0"/>
              <w:caps w:val="0"/>
              <w:noProof/>
              <w:sz w:val="24"/>
              <w:szCs w:val="24"/>
              <w:u w:val="none"/>
              <w:lang w:eastAsia="ja-JP"/>
            </w:rPr>
          </w:pPr>
          <w:ins w:id="113" w:author="Brown, Evan" w:date="2013-10-26T15:13:00Z">
            <w:r>
              <w:rPr>
                <w:noProof/>
              </w:rPr>
              <w:t>Challenge: RDS, Read Replicas, and Connection Strings</w:t>
            </w:r>
            <w:r>
              <w:rPr>
                <w:noProof/>
              </w:rPr>
              <w:tab/>
            </w:r>
            <w:r>
              <w:rPr>
                <w:noProof/>
              </w:rPr>
              <w:fldChar w:fldCharType="begin"/>
            </w:r>
            <w:r>
              <w:rPr>
                <w:noProof/>
              </w:rPr>
              <w:instrText xml:space="preserve"> PAGEREF _Toc244419846 \h </w:instrText>
            </w:r>
            <w:r>
              <w:rPr>
                <w:noProof/>
              </w:rPr>
            </w:r>
          </w:ins>
          <w:r>
            <w:rPr>
              <w:noProof/>
            </w:rPr>
            <w:fldChar w:fldCharType="separate"/>
          </w:r>
          <w:ins w:id="114" w:author="Brown, Evan" w:date="2013-10-26T15:13:00Z">
            <w:r>
              <w:rPr>
                <w:noProof/>
              </w:rPr>
              <w:t>34</w:t>
            </w:r>
            <w:r>
              <w:rPr>
                <w:noProof/>
              </w:rPr>
              <w:fldChar w:fldCharType="end"/>
            </w:r>
          </w:ins>
        </w:p>
        <w:p w14:paraId="44896187" w14:textId="77777777" w:rsidR="00255875" w:rsidRDefault="00255875">
          <w:pPr>
            <w:pStyle w:val="TOC2"/>
            <w:tabs>
              <w:tab w:val="right" w:pos="8630"/>
            </w:tabs>
            <w:rPr>
              <w:ins w:id="115" w:author="Brown, Evan" w:date="2013-10-26T15:13:00Z"/>
              <w:b w:val="0"/>
              <w:smallCaps w:val="0"/>
              <w:noProof/>
              <w:sz w:val="24"/>
              <w:szCs w:val="24"/>
              <w:lang w:eastAsia="ja-JP"/>
            </w:rPr>
          </w:pPr>
          <w:ins w:id="116" w:author="Brown, Evan" w:date="2013-10-26T15:13:00Z">
            <w:r>
              <w:rPr>
                <w:noProof/>
              </w:rPr>
              <w:t>The Challenge</w:t>
            </w:r>
            <w:r>
              <w:rPr>
                <w:noProof/>
              </w:rPr>
              <w:tab/>
            </w:r>
            <w:r>
              <w:rPr>
                <w:noProof/>
              </w:rPr>
              <w:fldChar w:fldCharType="begin"/>
            </w:r>
            <w:r>
              <w:rPr>
                <w:noProof/>
              </w:rPr>
              <w:instrText xml:space="preserve"> PAGEREF _Toc244419847 \h </w:instrText>
            </w:r>
            <w:r>
              <w:rPr>
                <w:noProof/>
              </w:rPr>
            </w:r>
          </w:ins>
          <w:r>
            <w:rPr>
              <w:noProof/>
            </w:rPr>
            <w:fldChar w:fldCharType="separate"/>
          </w:r>
          <w:ins w:id="117" w:author="Brown, Evan" w:date="2013-10-26T15:13:00Z">
            <w:r>
              <w:rPr>
                <w:noProof/>
              </w:rPr>
              <w:t>34</w:t>
            </w:r>
            <w:r>
              <w:rPr>
                <w:noProof/>
              </w:rPr>
              <w:fldChar w:fldCharType="end"/>
            </w:r>
          </w:ins>
        </w:p>
        <w:p w14:paraId="656F55C7" w14:textId="77777777" w:rsidR="00255875" w:rsidRDefault="00255875">
          <w:pPr>
            <w:pStyle w:val="TOC2"/>
            <w:tabs>
              <w:tab w:val="right" w:pos="8630"/>
            </w:tabs>
            <w:rPr>
              <w:ins w:id="118" w:author="Brown, Evan" w:date="2013-10-26T15:13:00Z"/>
              <w:b w:val="0"/>
              <w:smallCaps w:val="0"/>
              <w:noProof/>
              <w:sz w:val="24"/>
              <w:szCs w:val="24"/>
              <w:lang w:eastAsia="ja-JP"/>
            </w:rPr>
          </w:pPr>
          <w:ins w:id="119" w:author="Brown, Evan" w:date="2013-10-26T15:13:00Z">
            <w:r>
              <w:rPr>
                <w:noProof/>
              </w:rPr>
              <w:t>Super Powers</w:t>
            </w:r>
            <w:r>
              <w:rPr>
                <w:noProof/>
              </w:rPr>
              <w:tab/>
            </w:r>
            <w:r>
              <w:rPr>
                <w:noProof/>
              </w:rPr>
              <w:fldChar w:fldCharType="begin"/>
            </w:r>
            <w:r>
              <w:rPr>
                <w:noProof/>
              </w:rPr>
              <w:instrText xml:space="preserve"> PAGEREF _Toc244419848 \h </w:instrText>
            </w:r>
            <w:r>
              <w:rPr>
                <w:noProof/>
              </w:rPr>
            </w:r>
          </w:ins>
          <w:r>
            <w:rPr>
              <w:noProof/>
            </w:rPr>
            <w:fldChar w:fldCharType="separate"/>
          </w:r>
          <w:ins w:id="120" w:author="Brown, Evan" w:date="2013-10-26T15:13:00Z">
            <w:r>
              <w:rPr>
                <w:noProof/>
              </w:rPr>
              <w:t>34</w:t>
            </w:r>
            <w:r>
              <w:rPr>
                <w:noProof/>
              </w:rPr>
              <w:fldChar w:fldCharType="end"/>
            </w:r>
          </w:ins>
        </w:p>
        <w:p w14:paraId="7B3A960C" w14:textId="77777777" w:rsidR="00255875" w:rsidRDefault="00255875">
          <w:pPr>
            <w:pStyle w:val="TOC3"/>
            <w:tabs>
              <w:tab w:val="right" w:pos="8630"/>
            </w:tabs>
            <w:rPr>
              <w:ins w:id="121" w:author="Brown, Evan" w:date="2013-10-26T15:13:00Z"/>
              <w:smallCaps w:val="0"/>
              <w:noProof/>
              <w:sz w:val="24"/>
              <w:szCs w:val="24"/>
              <w:lang w:eastAsia="ja-JP"/>
            </w:rPr>
          </w:pPr>
          <w:ins w:id="122" w:author="Brown, Evan" w:date="2013-10-26T15:13:00Z">
            <w:r>
              <w:rPr>
                <w:noProof/>
              </w:rPr>
              <w:t>Resources</w:t>
            </w:r>
            <w:r>
              <w:rPr>
                <w:noProof/>
              </w:rPr>
              <w:tab/>
            </w:r>
            <w:r>
              <w:rPr>
                <w:noProof/>
              </w:rPr>
              <w:fldChar w:fldCharType="begin"/>
            </w:r>
            <w:r>
              <w:rPr>
                <w:noProof/>
              </w:rPr>
              <w:instrText xml:space="preserve"> PAGEREF _Toc244419849 \h </w:instrText>
            </w:r>
            <w:r>
              <w:rPr>
                <w:noProof/>
              </w:rPr>
            </w:r>
          </w:ins>
          <w:r>
            <w:rPr>
              <w:noProof/>
            </w:rPr>
            <w:fldChar w:fldCharType="separate"/>
          </w:r>
          <w:ins w:id="123" w:author="Brown, Evan" w:date="2013-10-26T15:13:00Z">
            <w:r>
              <w:rPr>
                <w:noProof/>
              </w:rPr>
              <w:t>34</w:t>
            </w:r>
            <w:r>
              <w:rPr>
                <w:noProof/>
              </w:rPr>
              <w:fldChar w:fldCharType="end"/>
            </w:r>
          </w:ins>
        </w:p>
        <w:p w14:paraId="119B33A3" w14:textId="77777777" w:rsidR="00255875" w:rsidRDefault="00255875">
          <w:pPr>
            <w:pStyle w:val="TOC3"/>
            <w:tabs>
              <w:tab w:val="right" w:pos="8630"/>
            </w:tabs>
            <w:rPr>
              <w:ins w:id="124" w:author="Brown, Evan" w:date="2013-10-26T15:13:00Z"/>
              <w:smallCaps w:val="0"/>
              <w:noProof/>
              <w:sz w:val="24"/>
              <w:szCs w:val="24"/>
              <w:lang w:eastAsia="ja-JP"/>
            </w:rPr>
          </w:pPr>
          <w:ins w:id="125" w:author="Brown, Evan" w:date="2013-10-26T15:13:00Z">
            <w:r>
              <w:rPr>
                <w:noProof/>
              </w:rPr>
              <w:t>If You Get Stuck</w:t>
            </w:r>
            <w:r>
              <w:rPr>
                <w:noProof/>
              </w:rPr>
              <w:tab/>
            </w:r>
            <w:r>
              <w:rPr>
                <w:noProof/>
              </w:rPr>
              <w:fldChar w:fldCharType="begin"/>
            </w:r>
            <w:r>
              <w:rPr>
                <w:noProof/>
              </w:rPr>
              <w:instrText xml:space="preserve"> PAGEREF _Toc244419850 \h </w:instrText>
            </w:r>
            <w:r>
              <w:rPr>
                <w:noProof/>
              </w:rPr>
            </w:r>
          </w:ins>
          <w:r>
            <w:rPr>
              <w:noProof/>
            </w:rPr>
            <w:fldChar w:fldCharType="separate"/>
          </w:r>
          <w:ins w:id="126" w:author="Brown, Evan" w:date="2013-10-26T15:13:00Z">
            <w:r>
              <w:rPr>
                <w:noProof/>
              </w:rPr>
              <w:t>34</w:t>
            </w:r>
            <w:r>
              <w:rPr>
                <w:noProof/>
              </w:rPr>
              <w:fldChar w:fldCharType="end"/>
            </w:r>
          </w:ins>
        </w:p>
        <w:p w14:paraId="0A18AFA3" w14:textId="77777777" w:rsidR="00255875" w:rsidRDefault="00255875">
          <w:pPr>
            <w:pStyle w:val="TOC1"/>
            <w:rPr>
              <w:ins w:id="127" w:author="Brown, Evan" w:date="2013-10-26T15:13:00Z"/>
              <w:b w:val="0"/>
              <w:caps w:val="0"/>
              <w:noProof/>
              <w:sz w:val="24"/>
              <w:szCs w:val="24"/>
              <w:u w:val="none"/>
              <w:lang w:eastAsia="ja-JP"/>
            </w:rPr>
          </w:pPr>
          <w:ins w:id="128" w:author="Brown, Evan" w:date="2013-10-26T15:13:00Z">
            <w:r>
              <w:rPr>
                <w:noProof/>
              </w:rPr>
              <w:t>Challenge: S3 for Profile Pictures</w:t>
            </w:r>
            <w:r>
              <w:rPr>
                <w:noProof/>
              </w:rPr>
              <w:tab/>
            </w:r>
            <w:r>
              <w:rPr>
                <w:noProof/>
              </w:rPr>
              <w:fldChar w:fldCharType="begin"/>
            </w:r>
            <w:r>
              <w:rPr>
                <w:noProof/>
              </w:rPr>
              <w:instrText xml:space="preserve"> PAGEREF _Toc244419851 \h </w:instrText>
            </w:r>
            <w:r>
              <w:rPr>
                <w:noProof/>
              </w:rPr>
            </w:r>
          </w:ins>
          <w:r>
            <w:rPr>
              <w:noProof/>
            </w:rPr>
            <w:fldChar w:fldCharType="separate"/>
          </w:r>
          <w:ins w:id="129" w:author="Brown, Evan" w:date="2013-10-26T15:13:00Z">
            <w:r>
              <w:rPr>
                <w:noProof/>
              </w:rPr>
              <w:t>35</w:t>
            </w:r>
            <w:r>
              <w:rPr>
                <w:noProof/>
              </w:rPr>
              <w:fldChar w:fldCharType="end"/>
            </w:r>
          </w:ins>
        </w:p>
        <w:p w14:paraId="7016B543" w14:textId="77777777" w:rsidR="00255875" w:rsidRDefault="00255875">
          <w:pPr>
            <w:pStyle w:val="TOC2"/>
            <w:tabs>
              <w:tab w:val="right" w:pos="8630"/>
            </w:tabs>
            <w:rPr>
              <w:ins w:id="130" w:author="Brown, Evan" w:date="2013-10-26T15:13:00Z"/>
              <w:b w:val="0"/>
              <w:smallCaps w:val="0"/>
              <w:noProof/>
              <w:sz w:val="24"/>
              <w:szCs w:val="24"/>
              <w:lang w:eastAsia="ja-JP"/>
            </w:rPr>
          </w:pPr>
          <w:ins w:id="131" w:author="Brown, Evan" w:date="2013-10-26T15:13:00Z">
            <w:r>
              <w:rPr>
                <w:noProof/>
              </w:rPr>
              <w:t>The Challenge</w:t>
            </w:r>
            <w:r>
              <w:rPr>
                <w:noProof/>
              </w:rPr>
              <w:tab/>
            </w:r>
            <w:r>
              <w:rPr>
                <w:noProof/>
              </w:rPr>
              <w:fldChar w:fldCharType="begin"/>
            </w:r>
            <w:r>
              <w:rPr>
                <w:noProof/>
              </w:rPr>
              <w:instrText xml:space="preserve"> PAGEREF _Toc244419852 \h </w:instrText>
            </w:r>
            <w:r>
              <w:rPr>
                <w:noProof/>
              </w:rPr>
            </w:r>
          </w:ins>
          <w:r>
            <w:rPr>
              <w:noProof/>
            </w:rPr>
            <w:fldChar w:fldCharType="separate"/>
          </w:r>
          <w:ins w:id="132" w:author="Brown, Evan" w:date="2013-10-26T15:13:00Z">
            <w:r>
              <w:rPr>
                <w:noProof/>
              </w:rPr>
              <w:t>35</w:t>
            </w:r>
            <w:r>
              <w:rPr>
                <w:noProof/>
              </w:rPr>
              <w:fldChar w:fldCharType="end"/>
            </w:r>
          </w:ins>
        </w:p>
        <w:p w14:paraId="3234BC42" w14:textId="77777777" w:rsidR="00255875" w:rsidRDefault="00255875">
          <w:pPr>
            <w:pStyle w:val="TOC2"/>
            <w:tabs>
              <w:tab w:val="right" w:pos="8630"/>
            </w:tabs>
            <w:rPr>
              <w:ins w:id="133" w:author="Brown, Evan" w:date="2013-10-26T15:13:00Z"/>
              <w:b w:val="0"/>
              <w:smallCaps w:val="0"/>
              <w:noProof/>
              <w:sz w:val="24"/>
              <w:szCs w:val="24"/>
              <w:lang w:eastAsia="ja-JP"/>
            </w:rPr>
          </w:pPr>
          <w:ins w:id="134" w:author="Brown, Evan" w:date="2013-10-26T15:13:00Z">
            <w:r>
              <w:rPr>
                <w:noProof/>
              </w:rPr>
              <w:t>Important Considerations</w:t>
            </w:r>
            <w:r>
              <w:rPr>
                <w:noProof/>
              </w:rPr>
              <w:tab/>
            </w:r>
            <w:r>
              <w:rPr>
                <w:noProof/>
              </w:rPr>
              <w:fldChar w:fldCharType="begin"/>
            </w:r>
            <w:r>
              <w:rPr>
                <w:noProof/>
              </w:rPr>
              <w:instrText xml:space="preserve"> PAGEREF _Toc244419853 \h </w:instrText>
            </w:r>
            <w:r>
              <w:rPr>
                <w:noProof/>
              </w:rPr>
            </w:r>
          </w:ins>
          <w:r>
            <w:rPr>
              <w:noProof/>
            </w:rPr>
            <w:fldChar w:fldCharType="separate"/>
          </w:r>
          <w:ins w:id="135" w:author="Brown, Evan" w:date="2013-10-26T15:13:00Z">
            <w:r>
              <w:rPr>
                <w:noProof/>
              </w:rPr>
              <w:t>35</w:t>
            </w:r>
            <w:r>
              <w:rPr>
                <w:noProof/>
              </w:rPr>
              <w:fldChar w:fldCharType="end"/>
            </w:r>
          </w:ins>
        </w:p>
        <w:p w14:paraId="2C26FFA0" w14:textId="77777777" w:rsidR="00255875" w:rsidRDefault="00255875">
          <w:pPr>
            <w:pStyle w:val="TOC2"/>
            <w:tabs>
              <w:tab w:val="right" w:pos="8630"/>
            </w:tabs>
            <w:rPr>
              <w:ins w:id="136" w:author="Brown, Evan" w:date="2013-10-26T15:13:00Z"/>
              <w:b w:val="0"/>
              <w:smallCaps w:val="0"/>
              <w:noProof/>
              <w:sz w:val="24"/>
              <w:szCs w:val="24"/>
              <w:lang w:eastAsia="ja-JP"/>
            </w:rPr>
          </w:pPr>
          <w:ins w:id="137" w:author="Brown, Evan" w:date="2013-10-26T15:13:00Z">
            <w:r>
              <w:rPr>
                <w:noProof/>
              </w:rPr>
              <w:t>Super Powers</w:t>
            </w:r>
            <w:r>
              <w:rPr>
                <w:noProof/>
              </w:rPr>
              <w:tab/>
            </w:r>
            <w:r>
              <w:rPr>
                <w:noProof/>
              </w:rPr>
              <w:fldChar w:fldCharType="begin"/>
            </w:r>
            <w:r>
              <w:rPr>
                <w:noProof/>
              </w:rPr>
              <w:instrText xml:space="preserve"> PAGEREF _Toc244419854 \h </w:instrText>
            </w:r>
            <w:r>
              <w:rPr>
                <w:noProof/>
              </w:rPr>
            </w:r>
          </w:ins>
          <w:r>
            <w:rPr>
              <w:noProof/>
            </w:rPr>
            <w:fldChar w:fldCharType="separate"/>
          </w:r>
          <w:ins w:id="138" w:author="Brown, Evan" w:date="2013-10-26T15:13:00Z">
            <w:r>
              <w:rPr>
                <w:noProof/>
              </w:rPr>
              <w:t>35</w:t>
            </w:r>
            <w:r>
              <w:rPr>
                <w:noProof/>
              </w:rPr>
              <w:fldChar w:fldCharType="end"/>
            </w:r>
          </w:ins>
        </w:p>
        <w:p w14:paraId="6F297A2F" w14:textId="77777777" w:rsidR="00255875" w:rsidRDefault="00255875">
          <w:pPr>
            <w:pStyle w:val="TOC3"/>
            <w:tabs>
              <w:tab w:val="right" w:pos="8630"/>
            </w:tabs>
            <w:rPr>
              <w:ins w:id="139" w:author="Brown, Evan" w:date="2013-10-26T15:13:00Z"/>
              <w:smallCaps w:val="0"/>
              <w:noProof/>
              <w:sz w:val="24"/>
              <w:szCs w:val="24"/>
              <w:lang w:eastAsia="ja-JP"/>
            </w:rPr>
          </w:pPr>
          <w:ins w:id="140" w:author="Brown, Evan" w:date="2013-10-26T15:13:00Z">
            <w:r>
              <w:rPr>
                <w:noProof/>
              </w:rPr>
              <w:t>Resources</w:t>
            </w:r>
            <w:r>
              <w:rPr>
                <w:noProof/>
              </w:rPr>
              <w:tab/>
            </w:r>
            <w:r>
              <w:rPr>
                <w:noProof/>
              </w:rPr>
              <w:fldChar w:fldCharType="begin"/>
            </w:r>
            <w:r>
              <w:rPr>
                <w:noProof/>
              </w:rPr>
              <w:instrText xml:space="preserve"> PAGEREF _Toc244419855 \h </w:instrText>
            </w:r>
            <w:r>
              <w:rPr>
                <w:noProof/>
              </w:rPr>
            </w:r>
          </w:ins>
          <w:r>
            <w:rPr>
              <w:noProof/>
            </w:rPr>
            <w:fldChar w:fldCharType="separate"/>
          </w:r>
          <w:ins w:id="141" w:author="Brown, Evan" w:date="2013-10-26T15:13:00Z">
            <w:r>
              <w:rPr>
                <w:noProof/>
              </w:rPr>
              <w:t>35</w:t>
            </w:r>
            <w:r>
              <w:rPr>
                <w:noProof/>
              </w:rPr>
              <w:fldChar w:fldCharType="end"/>
            </w:r>
          </w:ins>
        </w:p>
        <w:p w14:paraId="25414DD8" w14:textId="77777777" w:rsidR="00255875" w:rsidRDefault="00255875">
          <w:pPr>
            <w:pStyle w:val="TOC3"/>
            <w:tabs>
              <w:tab w:val="right" w:pos="8630"/>
            </w:tabs>
            <w:rPr>
              <w:ins w:id="142" w:author="Brown, Evan" w:date="2013-10-26T15:13:00Z"/>
              <w:smallCaps w:val="0"/>
              <w:noProof/>
              <w:sz w:val="24"/>
              <w:szCs w:val="24"/>
              <w:lang w:eastAsia="ja-JP"/>
            </w:rPr>
          </w:pPr>
          <w:ins w:id="143" w:author="Brown, Evan" w:date="2013-10-26T15:13:00Z">
            <w:r>
              <w:rPr>
                <w:noProof/>
              </w:rPr>
              <w:t>If You Get Stuck</w:t>
            </w:r>
            <w:r>
              <w:rPr>
                <w:noProof/>
              </w:rPr>
              <w:tab/>
            </w:r>
            <w:r>
              <w:rPr>
                <w:noProof/>
              </w:rPr>
              <w:fldChar w:fldCharType="begin"/>
            </w:r>
            <w:r>
              <w:rPr>
                <w:noProof/>
              </w:rPr>
              <w:instrText xml:space="preserve"> PAGEREF _Toc244419856 \h </w:instrText>
            </w:r>
            <w:r>
              <w:rPr>
                <w:noProof/>
              </w:rPr>
            </w:r>
          </w:ins>
          <w:r>
            <w:rPr>
              <w:noProof/>
            </w:rPr>
            <w:fldChar w:fldCharType="separate"/>
          </w:r>
          <w:ins w:id="144" w:author="Brown, Evan" w:date="2013-10-26T15:13:00Z">
            <w:r>
              <w:rPr>
                <w:noProof/>
              </w:rPr>
              <w:t>35</w:t>
            </w:r>
            <w:r>
              <w:rPr>
                <w:noProof/>
              </w:rPr>
              <w:fldChar w:fldCharType="end"/>
            </w:r>
          </w:ins>
        </w:p>
        <w:p w14:paraId="5554192E" w14:textId="77777777" w:rsidR="00255875" w:rsidRDefault="00255875">
          <w:pPr>
            <w:pStyle w:val="TOC1"/>
            <w:rPr>
              <w:ins w:id="145" w:author="Brown, Evan" w:date="2013-10-26T15:13:00Z"/>
              <w:b w:val="0"/>
              <w:caps w:val="0"/>
              <w:noProof/>
              <w:sz w:val="24"/>
              <w:szCs w:val="24"/>
              <w:u w:val="none"/>
              <w:lang w:eastAsia="ja-JP"/>
            </w:rPr>
          </w:pPr>
          <w:ins w:id="146" w:author="Brown, Evan" w:date="2013-10-26T15:13:00Z">
            <w:r>
              <w:rPr>
                <w:noProof/>
              </w:rPr>
              <w:t>Challenge: Elastic Transcoder Service</w:t>
            </w:r>
            <w:r>
              <w:rPr>
                <w:noProof/>
              </w:rPr>
              <w:tab/>
            </w:r>
            <w:r>
              <w:rPr>
                <w:noProof/>
              </w:rPr>
              <w:fldChar w:fldCharType="begin"/>
            </w:r>
            <w:r>
              <w:rPr>
                <w:noProof/>
              </w:rPr>
              <w:instrText xml:space="preserve"> PAGEREF _Toc244419857 \h </w:instrText>
            </w:r>
            <w:r>
              <w:rPr>
                <w:noProof/>
              </w:rPr>
            </w:r>
          </w:ins>
          <w:r>
            <w:rPr>
              <w:noProof/>
            </w:rPr>
            <w:fldChar w:fldCharType="separate"/>
          </w:r>
          <w:ins w:id="147" w:author="Brown, Evan" w:date="2013-10-26T15:13:00Z">
            <w:r>
              <w:rPr>
                <w:noProof/>
              </w:rPr>
              <w:t>36</w:t>
            </w:r>
            <w:r>
              <w:rPr>
                <w:noProof/>
              </w:rPr>
              <w:fldChar w:fldCharType="end"/>
            </w:r>
          </w:ins>
        </w:p>
        <w:p w14:paraId="1656DF04" w14:textId="77777777" w:rsidR="00255875" w:rsidRDefault="00255875">
          <w:pPr>
            <w:pStyle w:val="TOC2"/>
            <w:tabs>
              <w:tab w:val="right" w:pos="8630"/>
            </w:tabs>
            <w:rPr>
              <w:ins w:id="148" w:author="Brown, Evan" w:date="2013-10-26T15:13:00Z"/>
              <w:b w:val="0"/>
              <w:smallCaps w:val="0"/>
              <w:noProof/>
              <w:sz w:val="24"/>
              <w:szCs w:val="24"/>
              <w:lang w:eastAsia="ja-JP"/>
            </w:rPr>
          </w:pPr>
          <w:ins w:id="149" w:author="Brown, Evan" w:date="2013-10-26T15:13:00Z">
            <w:r>
              <w:rPr>
                <w:noProof/>
              </w:rPr>
              <w:t>The Challenge</w:t>
            </w:r>
            <w:r>
              <w:rPr>
                <w:noProof/>
              </w:rPr>
              <w:tab/>
            </w:r>
            <w:r>
              <w:rPr>
                <w:noProof/>
              </w:rPr>
              <w:fldChar w:fldCharType="begin"/>
            </w:r>
            <w:r>
              <w:rPr>
                <w:noProof/>
              </w:rPr>
              <w:instrText xml:space="preserve"> PAGEREF _Toc244419858 \h </w:instrText>
            </w:r>
            <w:r>
              <w:rPr>
                <w:noProof/>
              </w:rPr>
            </w:r>
          </w:ins>
          <w:r>
            <w:rPr>
              <w:noProof/>
            </w:rPr>
            <w:fldChar w:fldCharType="separate"/>
          </w:r>
          <w:ins w:id="150" w:author="Brown, Evan" w:date="2013-10-26T15:13:00Z">
            <w:r>
              <w:rPr>
                <w:noProof/>
              </w:rPr>
              <w:t>36</w:t>
            </w:r>
            <w:r>
              <w:rPr>
                <w:noProof/>
              </w:rPr>
              <w:fldChar w:fldCharType="end"/>
            </w:r>
          </w:ins>
        </w:p>
        <w:p w14:paraId="1DB6661C" w14:textId="77777777" w:rsidR="00255875" w:rsidRDefault="00255875">
          <w:pPr>
            <w:pStyle w:val="TOC2"/>
            <w:tabs>
              <w:tab w:val="right" w:pos="8630"/>
            </w:tabs>
            <w:rPr>
              <w:ins w:id="151" w:author="Brown, Evan" w:date="2013-10-26T15:13:00Z"/>
              <w:b w:val="0"/>
              <w:smallCaps w:val="0"/>
              <w:noProof/>
              <w:sz w:val="24"/>
              <w:szCs w:val="24"/>
              <w:lang w:eastAsia="ja-JP"/>
            </w:rPr>
          </w:pPr>
          <w:ins w:id="152" w:author="Brown, Evan" w:date="2013-10-26T15:13:00Z">
            <w:r>
              <w:rPr>
                <w:noProof/>
              </w:rPr>
              <w:t>Important Considerations</w:t>
            </w:r>
            <w:r>
              <w:rPr>
                <w:noProof/>
              </w:rPr>
              <w:tab/>
            </w:r>
            <w:r>
              <w:rPr>
                <w:noProof/>
              </w:rPr>
              <w:fldChar w:fldCharType="begin"/>
            </w:r>
            <w:r>
              <w:rPr>
                <w:noProof/>
              </w:rPr>
              <w:instrText xml:space="preserve"> PAGEREF _Toc244419859 \h </w:instrText>
            </w:r>
            <w:r>
              <w:rPr>
                <w:noProof/>
              </w:rPr>
            </w:r>
          </w:ins>
          <w:r>
            <w:rPr>
              <w:noProof/>
            </w:rPr>
            <w:fldChar w:fldCharType="separate"/>
          </w:r>
          <w:ins w:id="153" w:author="Brown, Evan" w:date="2013-10-26T15:13:00Z">
            <w:r>
              <w:rPr>
                <w:noProof/>
              </w:rPr>
              <w:t>36</w:t>
            </w:r>
            <w:r>
              <w:rPr>
                <w:noProof/>
              </w:rPr>
              <w:fldChar w:fldCharType="end"/>
            </w:r>
          </w:ins>
        </w:p>
        <w:p w14:paraId="797808D9" w14:textId="77777777" w:rsidR="00255875" w:rsidRDefault="00255875">
          <w:pPr>
            <w:pStyle w:val="TOC2"/>
            <w:tabs>
              <w:tab w:val="right" w:pos="8630"/>
            </w:tabs>
            <w:rPr>
              <w:ins w:id="154" w:author="Brown, Evan" w:date="2013-10-26T15:13:00Z"/>
              <w:b w:val="0"/>
              <w:smallCaps w:val="0"/>
              <w:noProof/>
              <w:sz w:val="24"/>
              <w:szCs w:val="24"/>
              <w:lang w:eastAsia="ja-JP"/>
            </w:rPr>
          </w:pPr>
          <w:ins w:id="155" w:author="Brown, Evan" w:date="2013-10-26T15:13:00Z">
            <w:r>
              <w:rPr>
                <w:noProof/>
              </w:rPr>
              <w:t>Super Powers</w:t>
            </w:r>
            <w:r>
              <w:rPr>
                <w:noProof/>
              </w:rPr>
              <w:tab/>
            </w:r>
            <w:r>
              <w:rPr>
                <w:noProof/>
              </w:rPr>
              <w:fldChar w:fldCharType="begin"/>
            </w:r>
            <w:r>
              <w:rPr>
                <w:noProof/>
              </w:rPr>
              <w:instrText xml:space="preserve"> PAGEREF _Toc244419860 \h </w:instrText>
            </w:r>
            <w:r>
              <w:rPr>
                <w:noProof/>
              </w:rPr>
            </w:r>
          </w:ins>
          <w:r>
            <w:rPr>
              <w:noProof/>
            </w:rPr>
            <w:fldChar w:fldCharType="separate"/>
          </w:r>
          <w:ins w:id="156" w:author="Brown, Evan" w:date="2013-10-26T15:13:00Z">
            <w:r>
              <w:rPr>
                <w:noProof/>
              </w:rPr>
              <w:t>36</w:t>
            </w:r>
            <w:r>
              <w:rPr>
                <w:noProof/>
              </w:rPr>
              <w:fldChar w:fldCharType="end"/>
            </w:r>
          </w:ins>
        </w:p>
        <w:p w14:paraId="0CF87461" w14:textId="77777777" w:rsidR="00255875" w:rsidRDefault="00255875">
          <w:pPr>
            <w:pStyle w:val="TOC3"/>
            <w:tabs>
              <w:tab w:val="right" w:pos="8630"/>
            </w:tabs>
            <w:rPr>
              <w:ins w:id="157" w:author="Brown, Evan" w:date="2013-10-26T15:13:00Z"/>
              <w:smallCaps w:val="0"/>
              <w:noProof/>
              <w:sz w:val="24"/>
              <w:szCs w:val="24"/>
              <w:lang w:eastAsia="ja-JP"/>
            </w:rPr>
          </w:pPr>
          <w:ins w:id="158" w:author="Brown, Evan" w:date="2013-10-26T15:13:00Z">
            <w:r>
              <w:rPr>
                <w:noProof/>
              </w:rPr>
              <w:t>Resources</w:t>
            </w:r>
            <w:r>
              <w:rPr>
                <w:noProof/>
              </w:rPr>
              <w:tab/>
            </w:r>
            <w:r>
              <w:rPr>
                <w:noProof/>
              </w:rPr>
              <w:fldChar w:fldCharType="begin"/>
            </w:r>
            <w:r>
              <w:rPr>
                <w:noProof/>
              </w:rPr>
              <w:instrText xml:space="preserve"> PAGEREF _Toc244419861 \h </w:instrText>
            </w:r>
            <w:r>
              <w:rPr>
                <w:noProof/>
              </w:rPr>
            </w:r>
          </w:ins>
          <w:r>
            <w:rPr>
              <w:noProof/>
            </w:rPr>
            <w:fldChar w:fldCharType="separate"/>
          </w:r>
          <w:ins w:id="159" w:author="Brown, Evan" w:date="2013-10-26T15:13:00Z">
            <w:r>
              <w:rPr>
                <w:noProof/>
              </w:rPr>
              <w:t>36</w:t>
            </w:r>
            <w:r>
              <w:rPr>
                <w:noProof/>
              </w:rPr>
              <w:fldChar w:fldCharType="end"/>
            </w:r>
          </w:ins>
        </w:p>
        <w:p w14:paraId="32957758" w14:textId="77777777" w:rsidR="00255875" w:rsidRDefault="00255875">
          <w:pPr>
            <w:pStyle w:val="TOC3"/>
            <w:tabs>
              <w:tab w:val="right" w:pos="8630"/>
            </w:tabs>
            <w:rPr>
              <w:ins w:id="160" w:author="Brown, Evan" w:date="2013-10-26T15:13:00Z"/>
              <w:smallCaps w:val="0"/>
              <w:noProof/>
              <w:sz w:val="24"/>
              <w:szCs w:val="24"/>
              <w:lang w:eastAsia="ja-JP"/>
            </w:rPr>
          </w:pPr>
          <w:ins w:id="161" w:author="Brown, Evan" w:date="2013-10-26T15:13:00Z">
            <w:r>
              <w:rPr>
                <w:noProof/>
              </w:rPr>
              <w:t>If You Get Stuck</w:t>
            </w:r>
            <w:r>
              <w:rPr>
                <w:noProof/>
              </w:rPr>
              <w:tab/>
            </w:r>
            <w:r>
              <w:rPr>
                <w:noProof/>
              </w:rPr>
              <w:fldChar w:fldCharType="begin"/>
            </w:r>
            <w:r>
              <w:rPr>
                <w:noProof/>
              </w:rPr>
              <w:instrText xml:space="preserve"> PAGEREF _Toc244419862 \h </w:instrText>
            </w:r>
            <w:r>
              <w:rPr>
                <w:noProof/>
              </w:rPr>
            </w:r>
          </w:ins>
          <w:r>
            <w:rPr>
              <w:noProof/>
            </w:rPr>
            <w:fldChar w:fldCharType="separate"/>
          </w:r>
          <w:ins w:id="162" w:author="Brown, Evan" w:date="2013-10-26T15:13:00Z">
            <w:r>
              <w:rPr>
                <w:noProof/>
              </w:rPr>
              <w:t>37</w:t>
            </w:r>
            <w:r>
              <w:rPr>
                <w:noProof/>
              </w:rPr>
              <w:fldChar w:fldCharType="end"/>
            </w:r>
          </w:ins>
        </w:p>
        <w:p w14:paraId="2B103719" w14:textId="77777777" w:rsidR="00255875" w:rsidRDefault="00255875">
          <w:pPr>
            <w:pStyle w:val="TOC1"/>
            <w:rPr>
              <w:ins w:id="163" w:author="Brown, Evan" w:date="2013-10-26T15:13:00Z"/>
              <w:b w:val="0"/>
              <w:caps w:val="0"/>
              <w:noProof/>
              <w:sz w:val="24"/>
              <w:szCs w:val="24"/>
              <w:u w:val="none"/>
              <w:lang w:eastAsia="ja-JP"/>
            </w:rPr>
          </w:pPr>
          <w:ins w:id="164" w:author="Brown, Evan" w:date="2013-10-26T15:13:00Z">
            <w:r>
              <w:rPr>
                <w:noProof/>
              </w:rPr>
              <w:t>Challenge: Custom CloudWatch Metrics</w:t>
            </w:r>
            <w:r>
              <w:rPr>
                <w:noProof/>
              </w:rPr>
              <w:tab/>
            </w:r>
            <w:r>
              <w:rPr>
                <w:noProof/>
              </w:rPr>
              <w:fldChar w:fldCharType="begin"/>
            </w:r>
            <w:r>
              <w:rPr>
                <w:noProof/>
              </w:rPr>
              <w:instrText xml:space="preserve"> PAGEREF _Toc244419863 \h </w:instrText>
            </w:r>
            <w:r>
              <w:rPr>
                <w:noProof/>
              </w:rPr>
            </w:r>
          </w:ins>
          <w:r>
            <w:rPr>
              <w:noProof/>
            </w:rPr>
            <w:fldChar w:fldCharType="separate"/>
          </w:r>
          <w:ins w:id="165" w:author="Brown, Evan" w:date="2013-10-26T15:13:00Z">
            <w:r>
              <w:rPr>
                <w:noProof/>
              </w:rPr>
              <w:t>38</w:t>
            </w:r>
            <w:r>
              <w:rPr>
                <w:noProof/>
              </w:rPr>
              <w:fldChar w:fldCharType="end"/>
            </w:r>
          </w:ins>
        </w:p>
        <w:p w14:paraId="281E828A" w14:textId="77777777" w:rsidR="00255875" w:rsidRDefault="00255875">
          <w:pPr>
            <w:pStyle w:val="TOC1"/>
            <w:rPr>
              <w:ins w:id="166" w:author="Brown, Evan" w:date="2013-10-26T15:13:00Z"/>
              <w:b w:val="0"/>
              <w:caps w:val="0"/>
              <w:noProof/>
              <w:sz w:val="24"/>
              <w:szCs w:val="24"/>
              <w:u w:val="none"/>
              <w:lang w:eastAsia="ja-JP"/>
            </w:rPr>
          </w:pPr>
          <w:ins w:id="167" w:author="Brown, Evan" w:date="2013-10-26T15:13:00Z">
            <w:r>
              <w:rPr>
                <w:noProof/>
              </w:rPr>
              <w:t>Basic cw api stuff</w:t>
            </w:r>
            <w:r>
              <w:rPr>
                <w:noProof/>
              </w:rPr>
              <w:tab/>
            </w:r>
            <w:r>
              <w:rPr>
                <w:noProof/>
              </w:rPr>
              <w:fldChar w:fldCharType="begin"/>
            </w:r>
            <w:r>
              <w:rPr>
                <w:noProof/>
              </w:rPr>
              <w:instrText xml:space="preserve"> PAGEREF _Toc244419864 \h </w:instrText>
            </w:r>
            <w:r>
              <w:rPr>
                <w:noProof/>
              </w:rPr>
            </w:r>
          </w:ins>
          <w:r>
            <w:rPr>
              <w:noProof/>
            </w:rPr>
            <w:fldChar w:fldCharType="separate"/>
          </w:r>
          <w:ins w:id="168" w:author="Brown, Evan" w:date="2013-10-26T15:13:00Z">
            <w:r>
              <w:rPr>
                <w:noProof/>
              </w:rPr>
              <w:t>38</w:t>
            </w:r>
            <w:r>
              <w:rPr>
                <w:noProof/>
              </w:rPr>
              <w:fldChar w:fldCharType="end"/>
            </w:r>
          </w:ins>
        </w:p>
        <w:p w14:paraId="08BB9BA2" w14:textId="77777777" w:rsidR="009E6089" w:rsidDel="002C1887" w:rsidRDefault="009E6089">
          <w:pPr>
            <w:pStyle w:val="TOC1"/>
            <w:rPr>
              <w:del w:id="169" w:author="Brown, Evan" w:date="2013-10-07T14:19:00Z"/>
              <w:b w:val="0"/>
              <w:caps w:val="0"/>
              <w:noProof/>
              <w:sz w:val="24"/>
              <w:szCs w:val="24"/>
              <w:lang w:eastAsia="ja-JP"/>
            </w:rPr>
          </w:pPr>
          <w:del w:id="170"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171" w:author="Brown, Evan" w:date="2013-10-07T14:19:00Z"/>
              <w:smallCaps w:val="0"/>
              <w:noProof/>
              <w:sz w:val="24"/>
              <w:szCs w:val="24"/>
              <w:lang w:eastAsia="ja-JP"/>
            </w:rPr>
          </w:pPr>
          <w:del w:id="172"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173" w:author="Brown, Evan" w:date="2013-10-07T14:19:00Z"/>
              <w:smallCaps w:val="0"/>
              <w:noProof/>
              <w:sz w:val="24"/>
              <w:szCs w:val="24"/>
              <w:lang w:eastAsia="ja-JP"/>
            </w:rPr>
          </w:pPr>
          <w:del w:id="174" w:author="Brown, Evan" w:date="2013-10-07T14:19:00Z">
            <w:r w:rsidRPr="00FE5ADB" w:rsidDel="002C1887">
              <w:rPr>
                <w:noProof/>
                <w:color w:val="FF6600"/>
                <w:highlight w:val="lightGray"/>
              </w:rPr>
              <w:delText xml:space="preserve">INTERNAL: Launch the app stack via </w:delText>
            </w:r>
            <w:r w:rsidRPr="00FE5ADB" w:rsidDel="002C1887">
              <w:rPr>
                <w:noProof/>
                <w:color w:val="D2D200"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175" w:author="Brown, Evan" w:date="2013-10-07T14:19:00Z"/>
              <w:smallCaps w:val="0"/>
              <w:noProof/>
              <w:sz w:val="24"/>
              <w:szCs w:val="24"/>
              <w:lang w:eastAsia="ja-JP"/>
            </w:rPr>
          </w:pPr>
          <w:del w:id="176"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177" w:author="Brown, Evan" w:date="2013-10-07T14:19:00Z"/>
              <w:smallCaps w:val="0"/>
              <w:noProof/>
              <w:sz w:val="24"/>
              <w:szCs w:val="24"/>
              <w:lang w:eastAsia="ja-JP"/>
            </w:rPr>
          </w:pPr>
          <w:del w:id="178"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179" w:author="Brown, Evan" w:date="2013-10-07T14:19:00Z"/>
              <w:smallCaps w:val="0"/>
              <w:noProof/>
              <w:sz w:val="24"/>
              <w:szCs w:val="24"/>
              <w:lang w:eastAsia="ja-JP"/>
            </w:rPr>
          </w:pPr>
          <w:del w:id="180"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181" w:author="Brown, Evan" w:date="2013-10-07T14:19:00Z"/>
              <w:smallCaps w:val="0"/>
              <w:noProof/>
              <w:sz w:val="24"/>
              <w:szCs w:val="24"/>
              <w:lang w:eastAsia="ja-JP"/>
            </w:rPr>
          </w:pPr>
          <w:del w:id="182"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183" w:author="Brown, Evan" w:date="2013-10-07T14:19:00Z"/>
              <w:b w:val="0"/>
              <w:caps w:val="0"/>
              <w:noProof/>
              <w:sz w:val="24"/>
              <w:szCs w:val="24"/>
              <w:lang w:eastAsia="ja-JP"/>
            </w:rPr>
          </w:pPr>
          <w:del w:id="184"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185" w:author="Brown, Evan" w:date="2013-10-07T14:19:00Z"/>
              <w:b w:val="0"/>
              <w:caps w:val="0"/>
              <w:noProof/>
              <w:sz w:val="24"/>
              <w:szCs w:val="24"/>
              <w:lang w:eastAsia="ja-JP"/>
            </w:rPr>
          </w:pPr>
          <w:del w:id="186"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187" w:author="Brown, Evan" w:date="2013-10-07T14:19:00Z"/>
              <w:smallCaps w:val="0"/>
              <w:noProof/>
              <w:sz w:val="24"/>
              <w:szCs w:val="24"/>
              <w:lang w:eastAsia="ja-JP"/>
            </w:rPr>
          </w:pPr>
          <w:del w:id="188"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189" w:author="Brown, Evan" w:date="2013-10-07T14:19:00Z"/>
              <w:b w:val="0"/>
              <w:caps w:val="0"/>
              <w:noProof/>
              <w:sz w:val="24"/>
              <w:szCs w:val="24"/>
              <w:lang w:eastAsia="ja-JP"/>
            </w:rPr>
          </w:pPr>
          <w:del w:id="190"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191" w:author="Brown, Evan" w:date="2013-10-07T14:19:00Z"/>
              <w:smallCaps w:val="0"/>
              <w:noProof/>
              <w:sz w:val="24"/>
              <w:szCs w:val="24"/>
              <w:lang w:eastAsia="ja-JP"/>
            </w:rPr>
          </w:pPr>
          <w:del w:id="192"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193" w:author="Brown, Evan" w:date="2013-10-07T14:19:00Z"/>
              <w:smallCaps w:val="0"/>
              <w:noProof/>
              <w:sz w:val="24"/>
              <w:szCs w:val="24"/>
              <w:lang w:eastAsia="ja-JP"/>
            </w:rPr>
          </w:pPr>
          <w:del w:id="194"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195" w:author="Brown, Evan" w:date="2013-10-07T14:18:00Z"/>
            </w:rPr>
          </w:pPr>
          <w:ins w:id="196" w:author="Brown, Evan" w:date="2013-10-07T14:18:00Z">
            <w:r>
              <w:rPr>
                <w:b/>
                <w:bCs/>
                <w:noProof/>
              </w:rPr>
              <w:fldChar w:fldCharType="end"/>
            </w:r>
          </w:ins>
        </w:p>
        <w:customXmlInsRangeStart w:id="197" w:author="Brown, Evan" w:date="2013-10-07T14:18:00Z"/>
      </w:sdtContent>
    </w:sdt>
    <w:customXmlInsRangeEnd w:id="197"/>
    <w:p w14:paraId="4B7C3EA3" w14:textId="23DA4409" w:rsidR="000242F7" w:rsidDel="009E6089" w:rsidRDefault="000242F7" w:rsidP="000242F7">
      <w:pPr>
        <w:pStyle w:val="Title"/>
        <w:rPr>
          <w:del w:id="198" w:author="Brown, Evan" w:date="2013-10-07T14:16:00Z"/>
        </w:rPr>
      </w:pPr>
      <w:del w:id="199" w:author="Brown, Evan" w:date="2013-10-07T14:16:00Z">
        <w:r w:rsidDel="009E6089">
          <w:lastRenderedPageBreak/>
          <w:delText>Coding a Java Web Application</w:delText>
        </w:r>
      </w:del>
    </w:p>
    <w:p w14:paraId="787BC5EF" w14:textId="5EA99EBF" w:rsidR="000242F7" w:rsidDel="009E6089" w:rsidRDefault="008D3932" w:rsidP="008D3932">
      <w:pPr>
        <w:pStyle w:val="Heading1"/>
        <w:rPr>
          <w:del w:id="200" w:author="Brown, Evan" w:date="2013-10-07T14:16:00Z"/>
        </w:rPr>
      </w:pPr>
      <w:del w:id="201" w:author="Brown, Evan" w:date="2013-10-07T09:56:00Z">
        <w:r w:rsidDel="00244883">
          <w:delText>Getting Started</w:delText>
        </w:r>
      </w:del>
    </w:p>
    <w:p w14:paraId="451108CC" w14:textId="22F24FF7" w:rsidR="00771AEB" w:rsidRPr="00771AEB" w:rsidDel="009E6089" w:rsidRDefault="008D3932">
      <w:pPr>
        <w:rPr>
          <w:del w:id="202" w:author="Brown, Evan" w:date="2013-10-07T14:16:00Z"/>
        </w:rPr>
        <w:pPrChange w:id="203" w:author="Brown, Evan" w:date="2013-10-07T09:51:00Z">
          <w:pPr>
            <w:pStyle w:val="Heading2"/>
          </w:pPr>
        </w:pPrChange>
      </w:pPr>
      <w:del w:id="204" w:author="Brown, Evan" w:date="2013-10-07T09:56:00Z">
        <w:r w:rsidDel="00244883">
          <w:delText>Pre-requisites</w:delText>
        </w:r>
      </w:del>
    </w:p>
    <w:p w14:paraId="5D7EFE8B" w14:textId="43AD0BF2" w:rsidR="007C53FA" w:rsidDel="009E6089" w:rsidRDefault="00EC308D">
      <w:pPr>
        <w:pStyle w:val="ListParagraph"/>
        <w:numPr>
          <w:ilvl w:val="0"/>
          <w:numId w:val="8"/>
        </w:numPr>
        <w:rPr>
          <w:del w:id="205" w:author="Brown, Evan" w:date="2013-10-07T14:16:00Z"/>
        </w:rPr>
      </w:pPr>
      <w:del w:id="206" w:author="Brown, Evan" w:date="2013-10-07T14:16:00Z">
        <w:r w:rsidDel="009E6089">
          <w:delText>Eclipse IDE for Java EE Developers</w:delText>
        </w:r>
      </w:del>
      <w:del w:id="207"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208" w:author="Brown, Evan" w:date="2013-10-07T09:55:00Z">
        <w:r w:rsidDel="00771AEB">
          <w:delText>)</w:delText>
        </w:r>
      </w:del>
    </w:p>
    <w:p w14:paraId="5A06497B" w14:textId="753A10FD" w:rsidR="00EC308D" w:rsidDel="009E6089" w:rsidRDefault="00EC308D">
      <w:pPr>
        <w:pStyle w:val="ListParagraph"/>
        <w:numPr>
          <w:ilvl w:val="0"/>
          <w:numId w:val="8"/>
        </w:numPr>
        <w:rPr>
          <w:del w:id="209" w:author="Brown, Evan" w:date="2013-10-07T14:16:00Z"/>
        </w:rPr>
      </w:pPr>
      <w:del w:id="210" w:author="Brown, Evan" w:date="2013-10-07T10:33:00Z">
        <w:r w:rsidDel="00AB2179">
          <w:delText xml:space="preserve">Tomcat 7 </w:delText>
        </w:r>
      </w:del>
      <w:del w:id="211" w:author="Brown, Evan" w:date="2013-10-07T09:55:00Z">
        <w:r w:rsidDel="007C53FA">
          <w:delText>(</w:delText>
        </w:r>
      </w:del>
      <w:del w:id="212"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213" w:author="Brown, Evan" w:date="2013-10-07T09:55:00Z">
        <w:r w:rsidDel="007C53FA">
          <w:delText>)</w:delText>
        </w:r>
      </w:del>
    </w:p>
    <w:p w14:paraId="622B5F07" w14:textId="0C33F6A2" w:rsidR="00F80520" w:rsidDel="009E6089" w:rsidRDefault="00F80520" w:rsidP="00F80520">
      <w:pPr>
        <w:pStyle w:val="Heading2"/>
        <w:rPr>
          <w:del w:id="214" w:author="Brown, Evan" w:date="2013-10-07T14:16:00Z"/>
        </w:rPr>
      </w:pPr>
      <w:moveToRangeStart w:id="215" w:author="Brown, Evan" w:date="2013-10-07T10:41:00Z" w:name="move242761840"/>
      <w:moveTo w:id="216" w:author="Brown, Evan" w:date="2013-10-07T10:41:00Z">
        <w:del w:id="217" w:author="Brown, Evan" w:date="2013-10-07T14:16:00Z">
          <w:r w:rsidDel="009E6089">
            <w:delText>Create a Local Tomcat 7 Server</w:delText>
          </w:r>
        </w:del>
      </w:moveTo>
    </w:p>
    <w:p w14:paraId="34E982A2" w14:textId="255654AA" w:rsidR="00F80520" w:rsidRPr="00D80592" w:rsidDel="009E6089" w:rsidRDefault="00F80520" w:rsidP="00F80520">
      <w:pPr>
        <w:rPr>
          <w:del w:id="218" w:author="Brown, Evan" w:date="2013-10-07T14:16:00Z"/>
        </w:rPr>
      </w:pPr>
      <w:moveTo w:id="219" w:author="Brown, Evan" w:date="2013-10-07T10:41:00Z">
        <w:del w:id="220"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221" w:author="Brown, Evan" w:date="2013-10-07T14:16:00Z"/>
        </w:rPr>
        <w:pPrChange w:id="222" w:author="Brown, Evan" w:date="2013-10-07T12:11:00Z">
          <w:pPr>
            <w:pStyle w:val="ListParagraph"/>
            <w:numPr>
              <w:numId w:val="7"/>
            </w:numPr>
            <w:ind w:hanging="360"/>
          </w:pPr>
        </w:pPrChange>
      </w:pPr>
      <w:moveTo w:id="223" w:author="Brown, Evan" w:date="2013-10-07T10:41:00Z">
        <w:del w:id="224"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225" w:author="Brown, Evan" w:date="2013-10-07T12:10:00Z">
          <w:r w:rsidDel="00CB4FF5">
            <w:br/>
          </w:r>
        </w:del>
        <w:del w:id="226"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227" w:author="Brown, Evan" w:date="2013-10-07T12:16:00Z">
          <w:r w:rsidDel="00CB4FF5">
            <w:br/>
          </w:r>
        </w:del>
      </w:moveTo>
    </w:p>
    <w:p w14:paraId="179EEBF6" w14:textId="6693E700" w:rsidR="007236F6" w:rsidRDefault="00F80520">
      <w:pPr>
        <w:rPr>
          <w:ins w:id="228" w:author="Brown, Evan" w:date="2013-10-07T12:31:00Z"/>
        </w:rPr>
      </w:pPr>
      <w:moveTo w:id="229" w:author="Brown, Evan" w:date="2013-10-07T10:41:00Z">
        <w:del w:id="230"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231" w:author="Brown, Evan" w:date="2013-10-07T12:31:00Z">
          <w:r w:rsidDel="007236F6">
            <w:br/>
          </w:r>
        </w:del>
      </w:moveTo>
      <w:ins w:id="232" w:author="Brown, Evan" w:date="2013-10-07T12:31:00Z">
        <w:r w:rsidR="007236F6">
          <w:br w:type="page"/>
        </w:r>
      </w:ins>
    </w:p>
    <w:p w14:paraId="371FFB03" w14:textId="11D4E9D8" w:rsidR="004E09B4" w:rsidRDefault="004E09B4">
      <w:pPr>
        <w:pStyle w:val="Title"/>
        <w:rPr>
          <w:ins w:id="233" w:author="Brown, Evan" w:date="2013-10-07T13:57:00Z"/>
        </w:rPr>
        <w:pPrChange w:id="234" w:author="Brown, Evan" w:date="2013-10-07T13:57:00Z">
          <w:pPr>
            <w:pStyle w:val="ListParagraph"/>
            <w:numPr>
              <w:numId w:val="7"/>
            </w:numPr>
            <w:ind w:hanging="360"/>
          </w:pPr>
        </w:pPrChange>
      </w:pPr>
      <w:ins w:id="235" w:author="Brown, Evan" w:date="2013-10-07T13:57:00Z">
        <w:r>
          <w:lastRenderedPageBreak/>
          <w:t>Coding a Java Web Application</w:t>
        </w:r>
      </w:ins>
    </w:p>
    <w:p w14:paraId="7DB9E018" w14:textId="77777777" w:rsidR="00CF1706" w:rsidRDefault="00CF1706">
      <w:pPr>
        <w:rPr>
          <w:ins w:id="236" w:author="Brown, Evan" w:date="2013-10-10T19:43:00Z"/>
          <w:rFonts w:asciiTheme="majorHAnsi" w:eastAsiaTheme="majorEastAsia" w:hAnsiTheme="majorHAnsi" w:cstheme="majorBidi"/>
          <w:b/>
          <w:bCs/>
          <w:color w:val="C38F03" w:themeColor="accent1" w:themeShade="B5"/>
          <w:sz w:val="32"/>
          <w:szCs w:val="32"/>
        </w:rPr>
      </w:pPr>
      <w:ins w:id="237" w:author="Brown, Evan" w:date="2013-10-10T19:43:00Z">
        <w:r>
          <w:br w:type="page"/>
        </w:r>
      </w:ins>
    </w:p>
    <w:p w14:paraId="5ED6FF70" w14:textId="79125C4D" w:rsidR="00CF1706" w:rsidRDefault="00CF1706">
      <w:pPr>
        <w:pStyle w:val="Title"/>
        <w:rPr>
          <w:ins w:id="238" w:author="Brown, Evan" w:date="2013-10-10T19:43:00Z"/>
        </w:rPr>
        <w:pPrChange w:id="239" w:author="Brown, Evan" w:date="2013-10-10T19:43:00Z">
          <w:pPr>
            <w:pStyle w:val="ListParagraph"/>
            <w:numPr>
              <w:numId w:val="7"/>
            </w:numPr>
            <w:ind w:hanging="360"/>
          </w:pPr>
        </w:pPrChange>
      </w:pPr>
      <w:ins w:id="240" w:author="Brown, Evan" w:date="2013-10-10T19:43:00Z">
        <w:r>
          <w:lastRenderedPageBreak/>
          <w:t>A Little Background</w:t>
        </w:r>
      </w:ins>
    </w:p>
    <w:p w14:paraId="25CC6347" w14:textId="201C6E22" w:rsidR="00EF446B" w:rsidRDefault="0064072C">
      <w:pPr>
        <w:pStyle w:val="Heading1"/>
        <w:rPr>
          <w:ins w:id="241" w:author="Brown, Evan" w:date="2013-10-07T13:49:00Z"/>
        </w:rPr>
        <w:pPrChange w:id="242" w:author="Brown, Evan" w:date="2013-10-07T12:32:00Z">
          <w:pPr>
            <w:pStyle w:val="ListParagraph"/>
            <w:numPr>
              <w:numId w:val="7"/>
            </w:numPr>
            <w:ind w:hanging="360"/>
          </w:pPr>
        </w:pPrChange>
      </w:pPr>
      <w:bookmarkStart w:id="243" w:name="_Toc244419811"/>
      <w:ins w:id="244" w:author="Brown, Evan" w:date="2013-10-07T14:11:00Z">
        <w:r>
          <w:t>A Little Background</w:t>
        </w:r>
      </w:ins>
      <w:bookmarkEnd w:id="243"/>
    </w:p>
    <w:p w14:paraId="57DD0077" w14:textId="7C9F1D9B" w:rsidR="00AB5BB1" w:rsidRDefault="00EF446B">
      <w:pPr>
        <w:rPr>
          <w:ins w:id="245" w:author="Brown, Evan" w:date="2013-10-17T22:09:00Z"/>
        </w:rPr>
        <w:pPrChange w:id="246" w:author="Brown, Evan" w:date="2013-10-07T13:49:00Z">
          <w:pPr>
            <w:pStyle w:val="ListParagraph"/>
            <w:numPr>
              <w:numId w:val="7"/>
            </w:numPr>
            <w:ind w:hanging="360"/>
          </w:pPr>
        </w:pPrChange>
      </w:pPr>
      <w:ins w:id="247" w:author="Brown, Evan" w:date="2013-10-07T13:49:00Z">
        <w:r>
          <w:t xml:space="preserve">Our sample application is a </w:t>
        </w:r>
      </w:ins>
      <w:ins w:id="248" w:author="Brown, Evan" w:date="2013-10-07T13:50:00Z">
        <w:r>
          <w:t xml:space="preserve">scalable </w:t>
        </w:r>
      </w:ins>
      <w:ins w:id="249" w:author="Brown, Evan" w:date="2013-10-07T13:49:00Z">
        <w:r>
          <w:t xml:space="preserve">Java web app </w:t>
        </w:r>
      </w:ins>
      <w:ins w:id="250" w:author="Brown, Evan" w:date="2013-10-07T13:50:00Z">
        <w:r>
          <w:t xml:space="preserve">that allows users to upload, convert, and share videos via a web browser. The app uses </w:t>
        </w:r>
      </w:ins>
      <w:ins w:id="251" w:author="Brown, Evan" w:date="2013-10-07T13:49:00Z">
        <w:r>
          <w:t xml:space="preserve">several AWS services </w:t>
        </w:r>
      </w:ins>
      <w:ins w:id="252" w:author="Brown, Evan" w:date="2013-10-07T13:50:00Z">
        <w:r>
          <w:t xml:space="preserve">that allow it to grow to very large scale: Amazon S3 for </w:t>
        </w:r>
      </w:ins>
      <w:ins w:id="253" w:author="Brown, Evan" w:date="2013-10-07T13:51:00Z">
        <w:r>
          <w:t xml:space="preserve">uploaded videos and app logs; Amazon RDS for storing searchable video metadata; Amazon DynamoDB for storing user profile information; and Amazon ElastiCache to cache database query results and improve application performance. </w:t>
        </w:r>
      </w:ins>
      <w:ins w:id="254" w:author="Brown, Evan" w:date="2013-10-07T13:52:00Z">
        <w:r>
          <w:t>We develop the application locally in Eclipse and deploy it to AWS Elas</w:t>
        </w:r>
        <w:r w:rsidR="00D800D9">
          <w:t xml:space="preserve">tic Beanstalk, which gives us </w:t>
        </w:r>
        <w:r>
          <w:t>Tomcat</w:t>
        </w:r>
        <w:r w:rsidR="00D800D9">
          <w:t xml:space="preserve"> 7 instances that scale automatically behind an Elastic Load Balancer.</w:t>
        </w:r>
      </w:ins>
    </w:p>
    <w:p w14:paraId="1D89E445" w14:textId="4E0DF563" w:rsidR="00AB5BB1" w:rsidRDefault="00AB5BB1" w:rsidP="00AB5BB1">
      <w:pPr>
        <w:pStyle w:val="Heading1"/>
        <w:rPr>
          <w:ins w:id="255" w:author="Brown, Evan" w:date="2013-10-17T22:09:00Z"/>
        </w:rPr>
      </w:pPr>
      <w:bookmarkStart w:id="256" w:name="_Toc244419812"/>
      <w:ins w:id="257" w:author="Brown, Evan" w:date="2013-10-17T22:09:00Z">
        <w:r>
          <w:t>Technology Stack</w:t>
        </w:r>
        <w:bookmarkEnd w:id="256"/>
      </w:ins>
    </w:p>
    <w:p w14:paraId="5467AACC" w14:textId="5DAE280E" w:rsidR="00AB5BB1" w:rsidRDefault="00AB5BB1">
      <w:pPr>
        <w:rPr>
          <w:ins w:id="258" w:author="Brown, Evan" w:date="2013-10-17T22:10:00Z"/>
        </w:rPr>
        <w:pPrChange w:id="259" w:author="Brown, Evan" w:date="2013-10-07T13:49:00Z">
          <w:pPr>
            <w:pStyle w:val="ListParagraph"/>
            <w:numPr>
              <w:numId w:val="7"/>
            </w:numPr>
            <w:ind w:hanging="360"/>
          </w:pPr>
        </w:pPrChange>
      </w:pPr>
      <w:ins w:id="260" w:author="Brown, Evan" w:date="2013-10-17T22:10:00Z">
        <w:r>
          <w:t>The application utilizes the following technologies:</w:t>
        </w:r>
      </w:ins>
    </w:p>
    <w:p w14:paraId="28DDBD26" w14:textId="174236E7" w:rsidR="00AB5BB1" w:rsidRDefault="00AB5BB1">
      <w:pPr>
        <w:pStyle w:val="ListParagraph"/>
        <w:numPr>
          <w:ilvl w:val="0"/>
          <w:numId w:val="25"/>
        </w:numPr>
        <w:rPr>
          <w:ins w:id="261" w:author="Brown, Evan" w:date="2013-10-17T22:10:00Z"/>
        </w:rPr>
        <w:pPrChange w:id="262" w:author="Brown, Evan" w:date="2013-10-17T22:10:00Z">
          <w:pPr>
            <w:pStyle w:val="ListParagraph"/>
            <w:numPr>
              <w:numId w:val="7"/>
            </w:numPr>
            <w:ind w:hanging="360"/>
          </w:pPr>
        </w:pPrChange>
      </w:pPr>
      <w:ins w:id="263" w:author="Brown, Evan" w:date="2013-10-17T22:10:00Z">
        <w:r>
          <w:t>Spring Framework 3.2</w:t>
        </w:r>
      </w:ins>
    </w:p>
    <w:p w14:paraId="09CAA43F" w14:textId="3CD9CBE8" w:rsidR="00AB5BB1" w:rsidRDefault="00AB5BB1">
      <w:pPr>
        <w:pStyle w:val="ListParagraph"/>
        <w:numPr>
          <w:ilvl w:val="0"/>
          <w:numId w:val="25"/>
        </w:numPr>
        <w:rPr>
          <w:ins w:id="264" w:author="Brown, Evan" w:date="2013-10-17T22:10:00Z"/>
        </w:rPr>
        <w:pPrChange w:id="265" w:author="Brown, Evan" w:date="2013-10-17T22:10:00Z">
          <w:pPr>
            <w:pStyle w:val="ListParagraph"/>
            <w:numPr>
              <w:numId w:val="7"/>
            </w:numPr>
            <w:ind w:hanging="360"/>
          </w:pPr>
        </w:pPrChange>
      </w:pPr>
      <w:ins w:id="266" w:author="Brown, Evan" w:date="2013-10-17T22:10:00Z">
        <w:r>
          <w:t>Spring Security</w:t>
        </w:r>
      </w:ins>
      <w:ins w:id="267" w:author="Brown, Evan" w:date="2013-10-17T22:12:00Z">
        <w:r>
          <w:t xml:space="preserve"> 3.1</w:t>
        </w:r>
      </w:ins>
    </w:p>
    <w:p w14:paraId="59AB2F4B" w14:textId="6F4C9173" w:rsidR="00AB5BB1" w:rsidRDefault="00AB5BB1">
      <w:pPr>
        <w:pStyle w:val="ListParagraph"/>
        <w:numPr>
          <w:ilvl w:val="0"/>
          <w:numId w:val="25"/>
        </w:numPr>
        <w:rPr>
          <w:ins w:id="268" w:author="Brown, Evan" w:date="2013-10-17T22:10:00Z"/>
        </w:rPr>
        <w:pPrChange w:id="269" w:author="Brown, Evan" w:date="2013-10-17T22:10:00Z">
          <w:pPr>
            <w:pStyle w:val="ListParagraph"/>
            <w:numPr>
              <w:numId w:val="7"/>
            </w:numPr>
            <w:ind w:hanging="360"/>
          </w:pPr>
        </w:pPrChange>
      </w:pPr>
      <w:ins w:id="270" w:author="Brown, Evan" w:date="2013-10-17T22:10:00Z">
        <w:r>
          <w:t>Spring Web MVC</w:t>
        </w:r>
      </w:ins>
    </w:p>
    <w:p w14:paraId="6240E98C" w14:textId="077760D6" w:rsidR="00AB5BB1" w:rsidRDefault="00AB5BB1">
      <w:pPr>
        <w:pStyle w:val="ListParagraph"/>
        <w:numPr>
          <w:ilvl w:val="0"/>
          <w:numId w:val="25"/>
        </w:numPr>
        <w:rPr>
          <w:ins w:id="271" w:author="Brown, Evan" w:date="2013-10-17T22:10:00Z"/>
        </w:rPr>
        <w:pPrChange w:id="272" w:author="Brown, Evan" w:date="2013-10-17T22:10:00Z">
          <w:pPr>
            <w:pStyle w:val="ListParagraph"/>
            <w:numPr>
              <w:numId w:val="7"/>
            </w:numPr>
            <w:ind w:hanging="360"/>
          </w:pPr>
        </w:pPrChange>
      </w:pPr>
      <w:ins w:id="273" w:author="Brown, Evan" w:date="2013-10-17T22:10:00Z">
        <w:r>
          <w:t>ThymeLeaf Template Engine</w:t>
        </w:r>
      </w:ins>
    </w:p>
    <w:p w14:paraId="6774D0B3" w14:textId="651F3D43" w:rsidR="00AB5BB1" w:rsidRDefault="00AB5BB1">
      <w:pPr>
        <w:pStyle w:val="ListParagraph"/>
        <w:numPr>
          <w:ilvl w:val="0"/>
          <w:numId w:val="25"/>
        </w:numPr>
        <w:rPr>
          <w:ins w:id="274" w:author="Brown, Evan" w:date="2013-10-17T22:11:00Z"/>
        </w:rPr>
        <w:pPrChange w:id="275" w:author="Brown, Evan" w:date="2013-10-17T22:10:00Z">
          <w:pPr>
            <w:pStyle w:val="ListParagraph"/>
            <w:numPr>
              <w:numId w:val="7"/>
            </w:numPr>
            <w:ind w:hanging="360"/>
          </w:pPr>
        </w:pPrChange>
      </w:pPr>
      <w:ins w:id="276" w:author="Brown, Evan" w:date="2013-10-17T22:11:00Z">
        <w:r>
          <w:t>AWS SDK for Java</w:t>
        </w:r>
      </w:ins>
    </w:p>
    <w:p w14:paraId="7A7E230E" w14:textId="5E4CA16D" w:rsidR="00AB5BB1" w:rsidRDefault="00AB5BB1">
      <w:pPr>
        <w:pStyle w:val="ListParagraph"/>
        <w:numPr>
          <w:ilvl w:val="0"/>
          <w:numId w:val="25"/>
        </w:numPr>
        <w:rPr>
          <w:ins w:id="277" w:author="Brown, Evan" w:date="2013-10-07T13:53:00Z"/>
        </w:rPr>
        <w:pPrChange w:id="278" w:author="Brown, Evan" w:date="2013-10-17T22:10:00Z">
          <w:pPr>
            <w:pStyle w:val="ListParagraph"/>
            <w:numPr>
              <w:numId w:val="7"/>
            </w:numPr>
            <w:ind w:hanging="360"/>
          </w:pPr>
        </w:pPrChange>
      </w:pPr>
      <w:ins w:id="279" w:author="Brown, Evan" w:date="2013-10-17T22:11:00Z">
        <w:r>
          <w:t>Apache commons-fileupload, commons-io, common-dbcp, and commons-lang</w:t>
        </w:r>
      </w:ins>
    </w:p>
    <w:p w14:paraId="474522E0" w14:textId="77777777" w:rsidR="00C12752" w:rsidRDefault="00C12752">
      <w:pPr>
        <w:rPr>
          <w:ins w:id="280" w:author="Brown, Evan" w:date="2013-10-07T14:15:00Z"/>
          <w:rFonts w:asciiTheme="majorHAnsi" w:eastAsiaTheme="majorEastAsia" w:hAnsiTheme="majorHAnsi" w:cstheme="majorBidi"/>
          <w:b/>
          <w:bCs/>
          <w:color w:val="C38F03" w:themeColor="accent1" w:themeShade="B5"/>
          <w:sz w:val="32"/>
          <w:szCs w:val="32"/>
        </w:rPr>
      </w:pPr>
      <w:ins w:id="281" w:author="Brown, Evan" w:date="2013-10-07T14:15:00Z">
        <w:r>
          <w:br w:type="page"/>
        </w:r>
      </w:ins>
    </w:p>
    <w:p w14:paraId="54506624" w14:textId="71165047" w:rsidR="00D800D9" w:rsidRPr="002C4FAE" w:rsidRDefault="00FA54D4">
      <w:pPr>
        <w:pStyle w:val="Title"/>
        <w:rPr>
          <w:ins w:id="282" w:author="Brown, Evan" w:date="2013-10-07T13:48:00Z"/>
        </w:rPr>
        <w:pPrChange w:id="283" w:author="Brown, Evan" w:date="2013-10-07T14:15:00Z">
          <w:pPr>
            <w:pStyle w:val="ListParagraph"/>
            <w:numPr>
              <w:numId w:val="7"/>
            </w:numPr>
            <w:ind w:hanging="360"/>
          </w:pPr>
        </w:pPrChange>
      </w:pPr>
      <w:ins w:id="284" w:author="Brown, Evan" w:date="2013-10-10T14:13:00Z">
        <w:r>
          <w:lastRenderedPageBreak/>
          <w:t>Deploy</w:t>
        </w:r>
      </w:ins>
      <w:ins w:id="285" w:author="Brown, Evan" w:date="2013-10-07T14:09:00Z">
        <w:r w:rsidR="005F1439">
          <w:t xml:space="preserve"> the App</w:t>
        </w:r>
      </w:ins>
    </w:p>
    <w:p w14:paraId="1EB574F8" w14:textId="65A790CD" w:rsidR="002C1887" w:rsidRDefault="00FA54D4">
      <w:pPr>
        <w:pStyle w:val="Heading1"/>
        <w:rPr>
          <w:ins w:id="286" w:author="Brown, Evan" w:date="2013-10-07T14:21:00Z"/>
        </w:rPr>
        <w:pPrChange w:id="287" w:author="Brown, Evan" w:date="2013-10-07T15:42:00Z">
          <w:pPr>
            <w:pStyle w:val="ListParagraph"/>
            <w:numPr>
              <w:numId w:val="7"/>
            </w:numPr>
            <w:ind w:hanging="360"/>
          </w:pPr>
        </w:pPrChange>
      </w:pPr>
      <w:bookmarkStart w:id="288" w:name="_Toc244419813"/>
      <w:ins w:id="289" w:author="Brown, Evan" w:date="2013-10-10T14:13:00Z">
        <w:r>
          <w:t>Deploy</w:t>
        </w:r>
      </w:ins>
      <w:ins w:id="290" w:author="Brown, Evan" w:date="2013-10-07T14:21:00Z">
        <w:r w:rsidR="002C1887">
          <w:t xml:space="preserve"> the App</w:t>
        </w:r>
        <w:bookmarkEnd w:id="288"/>
      </w:ins>
    </w:p>
    <w:p w14:paraId="4BA60525" w14:textId="04CAEE3A" w:rsidR="00D800D9" w:rsidRDefault="00EF446B">
      <w:pPr>
        <w:rPr>
          <w:ins w:id="291" w:author="Brown, Evan" w:date="2013-10-07T13:58:00Z"/>
        </w:rPr>
        <w:pPrChange w:id="292" w:author="Brown, Evan" w:date="2013-10-07T13:48:00Z">
          <w:pPr>
            <w:pStyle w:val="ListParagraph"/>
            <w:numPr>
              <w:numId w:val="7"/>
            </w:numPr>
            <w:ind w:hanging="360"/>
          </w:pPr>
        </w:pPrChange>
      </w:pPr>
      <w:ins w:id="293" w:author="Brown, Evan" w:date="2013-10-07T13:48:00Z">
        <w:r>
          <w:t>We’re going to start by launching a fully functional and implemented version of our application. Throughout the workshop we’ll visit individual</w:t>
        </w:r>
      </w:ins>
      <w:ins w:id="294" w:author="Brown, Evan" w:date="2013-10-07T13:49:00Z">
        <w:r>
          <w:t xml:space="preserve"> components of the application and implement them ourselves.</w:t>
        </w:r>
      </w:ins>
    </w:p>
    <w:p w14:paraId="4EEF5B49" w14:textId="260C438B" w:rsidR="001A7DFC" w:rsidRDefault="001A7DFC">
      <w:pPr>
        <w:rPr>
          <w:ins w:id="295" w:author="Brown, Evan" w:date="2013-10-07T13:54:00Z"/>
        </w:rPr>
        <w:pPrChange w:id="296" w:author="Brown, Evan" w:date="2013-10-07T13:48:00Z">
          <w:pPr>
            <w:pStyle w:val="ListParagraph"/>
            <w:numPr>
              <w:numId w:val="7"/>
            </w:numPr>
            <w:ind w:hanging="360"/>
          </w:pPr>
        </w:pPrChange>
      </w:pPr>
    </w:p>
    <w:p w14:paraId="5DFFDAF1" w14:textId="77777777" w:rsidR="004C17C8" w:rsidRDefault="00D800D9">
      <w:pPr>
        <w:rPr>
          <w:ins w:id="297" w:author="Brown, Evan" w:date="2013-10-07T15:45:00Z"/>
        </w:rPr>
        <w:pPrChange w:id="298" w:author="Brown, Evan" w:date="2013-10-07T15:45:00Z">
          <w:pPr>
            <w:pStyle w:val="ListParagraph"/>
            <w:numPr>
              <w:numId w:val="7"/>
            </w:numPr>
            <w:ind w:hanging="360"/>
          </w:pPr>
        </w:pPrChange>
      </w:pPr>
      <w:ins w:id="299" w:author="Brown, Evan" w:date="2013-10-07T13:54:00Z">
        <w:r>
          <w:t>Open QwikLab in your browser, create an account, sign in, and click ‘Start Lab’. Behind the scenes, QwikLab is using AWS CloudFormation to create your Elastic Beanstalk application ad supporting components (DynamodDB tables, RDS databases, etc). We</w:t>
        </w:r>
      </w:ins>
      <w:ins w:id="300" w:author="Brown, Evan" w:date="2013-10-07T13:55:00Z">
        <w:r>
          <w:t>’ll talk about this is a group in more detail.</w:t>
        </w:r>
      </w:ins>
    </w:p>
    <w:p w14:paraId="5148F9AC" w14:textId="3B7F27F7" w:rsidR="004C17C8" w:rsidRDefault="004C17C8">
      <w:pPr>
        <w:pStyle w:val="Heading2"/>
        <w:rPr>
          <w:ins w:id="301" w:author="Brown, Evan" w:date="2013-10-07T14:13:00Z"/>
        </w:rPr>
        <w:pPrChange w:id="302" w:author="Brown, Evan" w:date="2013-10-07T15:45:00Z">
          <w:pPr>
            <w:pStyle w:val="ListParagraph"/>
            <w:numPr>
              <w:numId w:val="7"/>
            </w:numPr>
            <w:ind w:hanging="360"/>
          </w:pPr>
        </w:pPrChange>
      </w:pPr>
      <w:bookmarkStart w:id="303" w:name="_Toc244419814"/>
      <w:ins w:id="304" w:author="Brown, Evan" w:date="2013-10-07T15:42:00Z">
        <w:r>
          <w:t>What’s Going On?</w:t>
        </w:r>
      </w:ins>
      <w:bookmarkEnd w:id="303"/>
    </w:p>
    <w:p w14:paraId="3B204365" w14:textId="564FECFD" w:rsidR="00D800D9" w:rsidRDefault="004C17C8">
      <w:pPr>
        <w:rPr>
          <w:ins w:id="305" w:author="Brown, Evan" w:date="2013-10-07T14:06:00Z"/>
        </w:rPr>
        <w:pPrChange w:id="306" w:author="Brown, Evan" w:date="2013-10-07T13:48:00Z">
          <w:pPr>
            <w:pStyle w:val="ListParagraph"/>
            <w:numPr>
              <w:numId w:val="7"/>
            </w:numPr>
            <w:ind w:hanging="360"/>
          </w:pPr>
        </w:pPrChange>
      </w:pPr>
      <w:ins w:id="307" w:author="Brown, Evan" w:date="2013-10-07T15:43:00Z">
        <w:r>
          <w:t xml:space="preserve">CloudFormation is creating an RDS database, DynamoDB table, S3 bucket, and ElastiCache cluster. Once those things are created, CloudFormation will deploy a functional version of the sample application to Elastic Beanstalk and will pass in the IDs of the database, table, bucket, and cluster it created previously. </w:t>
        </w:r>
      </w:ins>
      <w:ins w:id="308" w:author="Brown, Evan" w:date="2013-10-07T14:06:00Z">
        <w:r w:rsidR="00A2639E">
          <w:br/>
        </w:r>
      </w:ins>
    </w:p>
    <w:p w14:paraId="3E7A4687" w14:textId="77777777" w:rsidR="00C12752" w:rsidRDefault="00C12752">
      <w:pPr>
        <w:rPr>
          <w:ins w:id="309" w:author="Brown, Evan" w:date="2013-10-07T14:15:00Z"/>
          <w:rFonts w:asciiTheme="majorHAnsi" w:eastAsiaTheme="majorEastAsia" w:hAnsiTheme="majorHAnsi" w:cstheme="majorBidi"/>
          <w:b/>
          <w:bCs/>
          <w:color w:val="C38F03" w:themeColor="accent1" w:themeShade="B5"/>
          <w:sz w:val="32"/>
          <w:szCs w:val="32"/>
        </w:rPr>
      </w:pPr>
      <w:ins w:id="310" w:author="Brown, Evan" w:date="2013-10-07T14:15:00Z">
        <w:r>
          <w:br w:type="page"/>
        </w:r>
      </w:ins>
    </w:p>
    <w:p w14:paraId="3A1953DF" w14:textId="198EA02E" w:rsidR="00F80520" w:rsidDel="00DE4E62" w:rsidRDefault="00B567C6">
      <w:pPr>
        <w:pStyle w:val="Title"/>
        <w:rPr>
          <w:del w:id="311" w:author="Brown, Evan" w:date="2013-10-07T12:31:00Z"/>
        </w:rPr>
        <w:pPrChange w:id="312" w:author="Brown, Evan" w:date="2013-10-07T14:15:00Z">
          <w:pPr>
            <w:pStyle w:val="Heading2"/>
          </w:pPr>
        </w:pPrChange>
      </w:pPr>
      <w:ins w:id="313" w:author="Brown, Evan" w:date="2013-10-07T12:32:00Z">
        <w:r>
          <w:lastRenderedPageBreak/>
          <w:t>Configure</w:t>
        </w:r>
        <w:r w:rsidR="00DE4E62">
          <w:t xml:space="preserve"> Credentials</w:t>
        </w:r>
      </w:ins>
    </w:p>
    <w:p w14:paraId="17BA2238" w14:textId="447402C0" w:rsidR="004417EE" w:rsidRDefault="001E557D">
      <w:pPr>
        <w:pStyle w:val="Title"/>
        <w:rPr>
          <w:ins w:id="314" w:author="Brown, Evan" w:date="2013-10-07T14:21:00Z"/>
        </w:rPr>
        <w:pPrChange w:id="315" w:author="Brown, Evan" w:date="2013-10-07T14:21:00Z">
          <w:pPr>
            <w:pStyle w:val="Heading2"/>
          </w:pPr>
        </w:pPrChange>
      </w:pPr>
      <w:ins w:id="316" w:author="Brown, Evan" w:date="2013-10-07T14:13:00Z">
        <w:r>
          <w:t xml:space="preserve"> </w:t>
        </w:r>
      </w:ins>
      <w:ins w:id="317" w:author="Brown, Evan" w:date="2013-10-10T14:47:00Z">
        <w:r w:rsidR="00440A72">
          <w:t>In</w:t>
        </w:r>
      </w:ins>
      <w:ins w:id="318" w:author="Brown, Evan" w:date="2013-10-07T14:13:00Z">
        <w:r>
          <w:t xml:space="preserve"> Eclipse</w:t>
        </w:r>
      </w:ins>
    </w:p>
    <w:p w14:paraId="5ABF836D" w14:textId="1AF70BE8" w:rsidR="004417EE" w:rsidRPr="00741946" w:rsidRDefault="00B567C6">
      <w:pPr>
        <w:pStyle w:val="Heading1"/>
        <w:rPr>
          <w:ins w:id="319" w:author="Brown, Evan" w:date="2013-10-07T14:21:00Z"/>
        </w:rPr>
        <w:pPrChange w:id="320" w:author="Brown, Evan" w:date="2013-10-07T14:21:00Z">
          <w:pPr>
            <w:pStyle w:val="Title"/>
          </w:pPr>
        </w:pPrChange>
      </w:pPr>
      <w:bookmarkStart w:id="321" w:name="_Toc244419815"/>
      <w:ins w:id="322" w:author="Brown, Evan" w:date="2013-10-07T14:21:00Z">
        <w:r>
          <w:t>Configure</w:t>
        </w:r>
        <w:r w:rsidR="004417EE">
          <w:t xml:space="preserve"> Credentials in Eclipse</w:t>
        </w:r>
        <w:bookmarkEnd w:id="321"/>
      </w:ins>
    </w:p>
    <w:p w14:paraId="567CB679" w14:textId="34E0E6EC" w:rsidR="00DE4E62" w:rsidRDefault="00DE4E62">
      <w:pPr>
        <w:rPr>
          <w:ins w:id="323" w:author="Brown, Evan" w:date="2013-10-07T13:58:00Z"/>
        </w:rPr>
        <w:pPrChange w:id="324" w:author="Brown, Evan" w:date="2013-10-07T12:32:00Z">
          <w:pPr>
            <w:pStyle w:val="Heading2"/>
          </w:pPr>
        </w:pPrChange>
      </w:pPr>
      <w:ins w:id="325" w:author="Brown, Evan" w:date="2013-10-07T12:32:00Z">
        <w:r>
          <w:t xml:space="preserve">Before we </w:t>
        </w:r>
      </w:ins>
      <w:ins w:id="326" w:author="Brown, Evan" w:date="2013-10-07T12:33:00Z">
        <w:r>
          <w:t>import</w:t>
        </w:r>
      </w:ins>
      <w:ins w:id="327" w:author="Brown, Evan" w:date="2013-10-07T12:32:00Z">
        <w:r w:rsidR="00F0563C">
          <w:t xml:space="preserve"> the source </w:t>
        </w:r>
        <w:r>
          <w:t>for our sample application</w:t>
        </w:r>
      </w:ins>
      <w:ins w:id="328" w:author="Brown, Evan" w:date="2013-10-07T12:33:00Z">
        <w:r>
          <w:t xml:space="preserve"> and begin coding</w:t>
        </w:r>
      </w:ins>
      <w:ins w:id="329" w:author="Brown, Evan" w:date="2013-10-07T12:32:00Z">
        <w:r>
          <w:t xml:space="preserve">, let’s configure our IDE with </w:t>
        </w:r>
      </w:ins>
      <w:ins w:id="330" w:author="Brown, Evan" w:date="2013-10-07T12:33:00Z">
        <w:r>
          <w:t>the AWS API credentials (i.e., Access Key and Secret Key) we’ll need to interact with various AWS services.</w:t>
        </w:r>
      </w:ins>
    </w:p>
    <w:p w14:paraId="3457F8B2" w14:textId="74CBF3E2" w:rsidR="00E30EAE" w:rsidRDefault="00E30EAE" w:rsidP="00E30EAE">
      <w:pPr>
        <w:pStyle w:val="Heading2"/>
        <w:rPr>
          <w:ins w:id="331" w:author="Brown, Evan" w:date="2013-10-07T13:35:00Z"/>
        </w:rPr>
      </w:pPr>
      <w:bookmarkStart w:id="332" w:name="_Toc244419816"/>
      <w:ins w:id="333" w:author="Brown, Evan" w:date="2013-10-07T13:06:00Z">
        <w:r>
          <w:t>Get Access Key and Secret Key from QwikLab</w:t>
        </w:r>
      </w:ins>
      <w:bookmarkEnd w:id="332"/>
    </w:p>
    <w:p w14:paraId="1B737894" w14:textId="1D593688" w:rsidR="00F17A4D" w:rsidRDefault="00F17A4D">
      <w:pPr>
        <w:rPr>
          <w:ins w:id="334" w:author="Brown, Evan" w:date="2013-10-07T13:37:00Z"/>
        </w:rPr>
        <w:pPrChange w:id="335" w:author="Brown, Evan" w:date="2013-10-07T12:32:00Z">
          <w:pPr>
            <w:pStyle w:val="Heading2"/>
          </w:pPr>
        </w:pPrChange>
      </w:pPr>
      <w:ins w:id="336" w:author="Brown, Evan" w:date="2013-10-07T13:35:00Z">
        <w:r>
          <w:t xml:space="preserve">An Access Key </w:t>
        </w:r>
      </w:ins>
      <w:ins w:id="337" w:author="Brown, Evan" w:date="2013-10-07T13:36:00Z">
        <w:r>
          <w:t xml:space="preserve">(AK) </w:t>
        </w:r>
      </w:ins>
      <w:ins w:id="338" w:author="Brown, Evan" w:date="2013-10-07T13:35:00Z">
        <w:r>
          <w:t xml:space="preserve">and Secret Key </w:t>
        </w:r>
      </w:ins>
      <w:ins w:id="339" w:author="Brown, Evan" w:date="2013-10-07T13:36:00Z">
        <w:r>
          <w:t xml:space="preserve">(SK) </w:t>
        </w:r>
      </w:ins>
      <w:ins w:id="340" w:author="Brown, Evan" w:date="2013-10-07T13:35:00Z">
        <w:r>
          <w:t>are used to sign API requests that you make to AWS.</w:t>
        </w:r>
      </w:ins>
      <w:ins w:id="341" w:author="Brown, Evan" w:date="2013-10-07T13:36:00Z">
        <w:r>
          <w:t xml:space="preserve"> </w:t>
        </w:r>
      </w:ins>
      <w:ins w:id="342" w:author="Brown, Evan" w:date="2013-10-07T13:34:00Z">
        <w:r w:rsidR="00F0563C">
          <w:t xml:space="preserve">QwikLab has helped us out by automatically generating an </w:t>
        </w:r>
      </w:ins>
      <w:ins w:id="343" w:author="Brown, Evan" w:date="2013-10-07T13:37:00Z">
        <w:r>
          <w:t xml:space="preserve">AK </w:t>
        </w:r>
      </w:ins>
      <w:ins w:id="344" w:author="Brown, Evan" w:date="2013-10-07T13:34:00Z">
        <w:r w:rsidR="00F0563C">
          <w:t xml:space="preserve">and </w:t>
        </w:r>
      </w:ins>
      <w:ins w:id="345" w:author="Brown, Evan" w:date="2013-10-07T13:37:00Z">
        <w:r>
          <w:t xml:space="preserve">SK </w:t>
        </w:r>
      </w:ins>
      <w:ins w:id="346" w:author="Brown, Evan" w:date="2013-10-07T13:36:00Z">
        <w:r>
          <w:t>for you</w:t>
        </w:r>
      </w:ins>
      <w:ins w:id="347" w:author="Brown, Evan" w:date="2013-10-07T13:34:00Z">
        <w:r>
          <w:t xml:space="preserve">. Open the QwikLab tab in your browser and locate </w:t>
        </w:r>
      </w:ins>
      <w:ins w:id="348" w:author="Brown, Evan" w:date="2013-10-07T13:37:00Z">
        <w:r>
          <w:t>them:</w:t>
        </w:r>
      </w:ins>
    </w:p>
    <w:p w14:paraId="7A2108EA" w14:textId="77777777" w:rsidR="00F17A4D" w:rsidRDefault="00F17A4D">
      <w:pPr>
        <w:rPr>
          <w:ins w:id="349" w:author="Brown, Evan" w:date="2013-10-07T13:37:00Z"/>
        </w:rPr>
        <w:pPrChange w:id="350" w:author="Brown, Evan" w:date="2013-10-07T12:32:00Z">
          <w:pPr>
            <w:pStyle w:val="Heading2"/>
          </w:pPr>
        </w:pPrChange>
      </w:pPr>
    </w:p>
    <w:p w14:paraId="3BD60A62" w14:textId="77777777" w:rsidR="00F17A4D" w:rsidRPr="00741946" w:rsidRDefault="00F17A4D" w:rsidP="00F17A4D">
      <w:pPr>
        <w:rPr>
          <w:ins w:id="351" w:author="Brown, Evan" w:date="2013-10-07T13:37:00Z"/>
          <w:b/>
          <w:color w:val="FF0000"/>
        </w:rPr>
      </w:pPr>
      <w:ins w:id="352" w:author="Brown, Evan" w:date="2013-10-07T13:37:00Z">
        <w:r w:rsidRPr="00741946">
          <w:rPr>
            <w:b/>
            <w:color w:val="FF0000"/>
          </w:rPr>
          <w:t>TODO: Provide screenshots of QwikLab UI for getting keys.</w:t>
        </w:r>
      </w:ins>
    </w:p>
    <w:p w14:paraId="17B953F1" w14:textId="77777777" w:rsidR="00F17A4D" w:rsidRDefault="00F17A4D">
      <w:pPr>
        <w:rPr>
          <w:ins w:id="353" w:author="Brown, Evan" w:date="2013-10-07T13:37:00Z"/>
        </w:rPr>
        <w:pPrChange w:id="354" w:author="Brown, Evan" w:date="2013-10-07T12:32:00Z">
          <w:pPr>
            <w:pStyle w:val="Heading2"/>
          </w:pPr>
        </w:pPrChange>
      </w:pPr>
    </w:p>
    <w:p w14:paraId="4ADF303F" w14:textId="71A68ED9" w:rsidR="00E30EAE" w:rsidRDefault="00F17A4D">
      <w:pPr>
        <w:rPr>
          <w:ins w:id="355" w:author="Brown, Evan" w:date="2013-10-07T13:35:00Z"/>
        </w:rPr>
        <w:pPrChange w:id="356" w:author="Brown, Evan" w:date="2013-10-07T12:32:00Z">
          <w:pPr>
            <w:pStyle w:val="Heading2"/>
          </w:pPr>
        </w:pPrChange>
      </w:pPr>
      <w:ins w:id="357" w:author="Brown, Evan" w:date="2013-10-07T13:37:00Z">
        <w:r>
          <w:t>If we weren’t using QwikLab in this workshop, you would</w:t>
        </w:r>
      </w:ins>
      <w:ins w:id="358" w:author="Brown, Evan" w:date="2013-10-07T13:34:00Z">
        <w:r w:rsidR="00F0563C">
          <w:t xml:space="preserve"> manage your keys by using the Identity and Access Management service in the AWS Management Console at </w:t>
        </w:r>
      </w:ins>
      <w:ins w:id="359"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360" w:author="Brown, Evan" w:date="2013-10-07T13:07:00Z"/>
        </w:rPr>
        <w:pPrChange w:id="361" w:author="Brown, Evan" w:date="2013-10-07T12:32:00Z">
          <w:pPr>
            <w:pStyle w:val="Heading2"/>
          </w:pPr>
        </w:pPrChange>
      </w:pPr>
      <w:ins w:id="362" w:author="Brown, Evan" w:date="2013-10-07T13:07:00Z">
        <w:r>
          <w:t xml:space="preserve"> </w:t>
        </w:r>
      </w:ins>
    </w:p>
    <w:p w14:paraId="11245C5C" w14:textId="740D0797" w:rsidR="00194537" w:rsidRDefault="00194537" w:rsidP="00194537">
      <w:pPr>
        <w:pStyle w:val="Heading2"/>
        <w:rPr>
          <w:ins w:id="363" w:author="Brown, Evan" w:date="2013-10-07T13:27:00Z"/>
        </w:rPr>
      </w:pPr>
      <w:bookmarkStart w:id="364" w:name="_Toc244419817"/>
      <w:ins w:id="365" w:author="Brown, Evan" w:date="2013-10-07T13:28:00Z">
        <w:r>
          <w:t>Configure the AWS Toolkit for Eclipse</w:t>
        </w:r>
      </w:ins>
      <w:bookmarkEnd w:id="364"/>
    </w:p>
    <w:p w14:paraId="4EEDBACE" w14:textId="06E757E2" w:rsidR="00194537" w:rsidRDefault="00194537">
      <w:pPr>
        <w:rPr>
          <w:ins w:id="366" w:author="Brown, Evan" w:date="2013-10-07T13:30:00Z"/>
        </w:rPr>
        <w:pPrChange w:id="367" w:author="Brown, Evan" w:date="2013-10-07T13:27:00Z">
          <w:pPr>
            <w:pStyle w:val="Heading2"/>
          </w:pPr>
        </w:pPrChange>
      </w:pPr>
      <w:ins w:id="368" w:author="Brown, Evan" w:date="2013-10-07T13:28:00Z">
        <w:r>
          <w:t xml:space="preserve">The toolkit will help you deploy your application to AWS Elastic Beanstalk and needs an Access Key and Secret Key </w:t>
        </w:r>
      </w:ins>
      <w:ins w:id="369" w:author="Brown, Evan" w:date="2013-10-07T13:29:00Z">
        <w:r>
          <w:t>configured</w:t>
        </w:r>
      </w:ins>
      <w:ins w:id="370" w:author="Brown, Evan" w:date="2013-10-07T13:28:00Z">
        <w:r>
          <w:t xml:space="preserve"> </w:t>
        </w:r>
      </w:ins>
      <w:ins w:id="371" w:author="Brown, Evan" w:date="2013-10-07T13:29:00Z">
        <w:r>
          <w:t xml:space="preserve">to be able to call the EB APIs. </w:t>
        </w:r>
      </w:ins>
    </w:p>
    <w:p w14:paraId="05FEA734" w14:textId="77777777" w:rsidR="00194537" w:rsidRDefault="00194537">
      <w:pPr>
        <w:rPr>
          <w:ins w:id="372" w:author="Brown, Evan" w:date="2013-10-07T13:30:00Z"/>
        </w:rPr>
        <w:pPrChange w:id="373" w:author="Brown, Evan" w:date="2013-10-07T13:27:00Z">
          <w:pPr>
            <w:pStyle w:val="Heading2"/>
          </w:pPr>
        </w:pPrChange>
      </w:pPr>
    </w:p>
    <w:p w14:paraId="74232169" w14:textId="3EB94507" w:rsidR="00194537" w:rsidRDefault="00194537">
      <w:pPr>
        <w:pStyle w:val="ListParagraph"/>
        <w:numPr>
          <w:ilvl w:val="0"/>
          <w:numId w:val="15"/>
        </w:numPr>
        <w:rPr>
          <w:ins w:id="374" w:author="Brown, Evan" w:date="2013-10-07T13:31:00Z"/>
        </w:rPr>
        <w:pPrChange w:id="375" w:author="Brown, Evan" w:date="2013-10-07T13:30:00Z">
          <w:pPr>
            <w:pStyle w:val="Heading2"/>
          </w:pPr>
        </w:pPrChange>
      </w:pPr>
      <w:ins w:id="376" w:author="Brown, Evan" w:date="2013-10-07T13:31:00Z">
        <w:r>
          <w:t>Select the Preferences option in the AWS Toolkit dropdown menu:</w:t>
        </w:r>
        <w:r>
          <w:br/>
        </w:r>
        <w:r w:rsidRPr="008C4465">
          <w:rPr>
            <w:noProof/>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377" w:author="Brown, Evan" w:date="2013-10-07T13:32:00Z">
        <w:r>
          <w:br/>
        </w:r>
      </w:ins>
    </w:p>
    <w:p w14:paraId="363618A8" w14:textId="61D6EFAB" w:rsidR="00194537" w:rsidRDefault="00194537">
      <w:pPr>
        <w:pStyle w:val="ListParagraph"/>
        <w:numPr>
          <w:ilvl w:val="0"/>
          <w:numId w:val="15"/>
        </w:numPr>
        <w:rPr>
          <w:ins w:id="378" w:author="Brown, Evan" w:date="2013-10-07T13:40:00Z"/>
        </w:rPr>
        <w:pPrChange w:id="379" w:author="Brown, Evan" w:date="2013-10-07T13:30:00Z">
          <w:pPr>
            <w:pStyle w:val="Heading2"/>
          </w:pPr>
        </w:pPrChange>
      </w:pPr>
      <w:ins w:id="380" w:author="Brown, Evan" w:date="2013-10-07T13:32:00Z">
        <w:r>
          <w:t xml:space="preserve">Enter the Access Key ID and Secret Access Key </w:t>
        </w:r>
        <w:r w:rsidR="00F0563C">
          <w:t xml:space="preserve">you retrieved from QwikLab, then </w:t>
        </w:r>
      </w:ins>
      <w:ins w:id="381" w:author="Brown, Evan" w:date="2013-10-07T13:33:00Z">
        <w:r w:rsidR="00F0563C">
          <w:t>click Apply and OK:</w:t>
        </w:r>
        <w:r w:rsidR="00F0563C">
          <w:br/>
        </w:r>
        <w:r w:rsidR="00F0563C" w:rsidRPr="008C4465">
          <w:rPr>
            <w:noProof/>
          </w:rPr>
          <w:lastRenderedPageBreak/>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382" w:author="Brown, Evan" w:date="2013-10-07T13:40:00Z">
        <w:r w:rsidR="00F17A4D">
          <w:br/>
        </w:r>
      </w:ins>
    </w:p>
    <w:p w14:paraId="1DC32108" w14:textId="273914E8" w:rsidR="00F17A4D" w:rsidRDefault="00F17A4D">
      <w:pPr>
        <w:pStyle w:val="ListParagraph"/>
        <w:numPr>
          <w:ilvl w:val="0"/>
          <w:numId w:val="15"/>
        </w:numPr>
        <w:rPr>
          <w:ins w:id="383" w:author="Brown, Evan" w:date="2013-10-07T13:27:00Z"/>
        </w:rPr>
        <w:pPrChange w:id="384" w:author="Brown, Evan" w:date="2013-10-07T13:30:00Z">
          <w:pPr>
            <w:pStyle w:val="Heading2"/>
          </w:pPr>
        </w:pPrChange>
      </w:pPr>
      <w:ins w:id="385" w:author="Brown, Evan" w:date="2013-10-07T13:40:00Z">
        <w:r>
          <w:t>Confirm that your credentials are correctly configured by opening the AWS Explorer view and listing your AWS Elastic Beanstalk Environments:</w:t>
        </w:r>
        <w:r>
          <w:br/>
        </w:r>
        <w:r w:rsidRPr="008C4465">
          <w:rPr>
            <w:noProof/>
          </w:rPr>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386" w:author="Brown, Evan" w:date="2013-10-07T13:41:00Z">
        <w:r>
          <w:br/>
        </w:r>
        <w:r>
          <w:br/>
        </w:r>
        <w:r w:rsidRPr="008C4465">
          <w:rPr>
            <w:noProof/>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387" w:name="_Toc244419818"/>
      <w:moveTo w:id="388" w:author="Brown, Evan" w:date="2013-10-07T10:41:00Z">
        <w:r>
          <w:t>Provide AWS Credentials as JVM Args</w:t>
        </w:r>
      </w:moveTo>
      <w:bookmarkEnd w:id="387"/>
    </w:p>
    <w:p w14:paraId="034B08CD" w14:textId="148F9A12" w:rsidR="00F80520" w:rsidRDefault="00F80520" w:rsidP="00F80520">
      <w:moveTo w:id="389" w:author="Brown, Evan" w:date="2013-10-07T10:41:00Z">
        <w:r>
          <w:t xml:space="preserve">The app you’ll be building uses the AWS SDK for Java to make requests to services like DynamoDB, S3, and others. Those requests must be authenticated, and the SDK needs an Access Key and Secret Key to sign them. Of course, you would never embed those credentials in </w:t>
        </w:r>
        <w:del w:id="390" w:author="Brown, Evan" w:date="2013-10-07T13:41:00Z">
          <w:r w:rsidDel="00F17A4D">
            <w:delText xml:space="preserve">your </w:delText>
          </w:r>
        </w:del>
        <w:r>
          <w:t>source code (right?</w:t>
        </w:r>
      </w:moveTo>
      <w:ins w:id="391" w:author="Brown, Evan" w:date="2013-10-07T13:46:00Z">
        <w:r w:rsidR="00EF446B">
          <w:t xml:space="preserve"> right?</w:t>
        </w:r>
      </w:ins>
      <w:moveTo w:id="392" w:author="Brown, Evan" w:date="2013-10-07T10:41:00Z">
        <w:r>
          <w:t xml:space="preserve">!), and we would prefer to avoid entering them into a config file (where there’s a risk of committing that file to source control). Instead, for local dev/test on your laptop (i.e., Eclipse + Tomcat 7, not </w:t>
        </w:r>
        <w:r>
          <w:lastRenderedPageBreak/>
          <w:t>Elastic Beanstalk), you will provide the Access Key and Secret Key to your app via JVM arguments:</w:t>
        </w:r>
      </w:moveTo>
    </w:p>
    <w:p w14:paraId="709D63FB" w14:textId="77777777" w:rsidR="00F80520" w:rsidRDefault="00F80520" w:rsidP="00F80520"/>
    <w:p w14:paraId="61118746" w14:textId="2364327F" w:rsidR="00F80520" w:rsidRPr="00F03F10" w:rsidRDefault="00F80520">
      <w:pPr>
        <w:pStyle w:val="ListParagraph"/>
        <w:numPr>
          <w:ilvl w:val="0"/>
          <w:numId w:val="15"/>
        </w:numPr>
        <w:pPrChange w:id="393" w:author="Brown, Evan" w:date="2013-10-07T13:46:00Z">
          <w:pPr>
            <w:pStyle w:val="ListParagraph"/>
            <w:numPr>
              <w:numId w:val="7"/>
            </w:numPr>
            <w:ind w:hanging="360"/>
          </w:pPr>
        </w:pPrChange>
      </w:pPr>
      <w:moveTo w:id="394" w:author="Brown, Evan" w:date="2013-10-07T10:41:00Z">
        <w:r>
          <w:t xml:space="preserve">Click </w:t>
        </w:r>
        <w:r>
          <w:rPr>
            <w:i/>
          </w:rPr>
          <w:t>Run &gt; Run Configurations…</w:t>
        </w:r>
        <w:r>
          <w:rPr>
            <w:i/>
          </w:rPr>
          <w:br/>
        </w:r>
        <w:r>
          <w:rPr>
            <w:i/>
          </w:rPr>
          <w:br/>
        </w:r>
        <w:del w:id="395"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396" w:author="Brown, Evan" w:date="2013-10-07T13:43:00Z">
        <w:r w:rsidR="003D1DC3">
          <w:rPr>
            <w:i/>
            <w:noProof/>
            <w:rPrChange w:id="397" w:author="Unknown">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398" w:author="Brown, Evan" w:date="2013-10-07T10:41:00Z">
        <w:r>
          <w:rPr>
            <w:i/>
          </w:rPr>
          <w:br/>
        </w:r>
      </w:moveTo>
    </w:p>
    <w:p w14:paraId="787F7958" w14:textId="2C25AD1E" w:rsidR="00F80520" w:rsidRPr="00F03F10" w:rsidRDefault="00F80520">
      <w:pPr>
        <w:pStyle w:val="ListParagraph"/>
        <w:numPr>
          <w:ilvl w:val="0"/>
          <w:numId w:val="15"/>
        </w:numPr>
        <w:pPrChange w:id="399" w:author="Brown, Evan" w:date="2013-10-07T13:46:00Z">
          <w:pPr>
            <w:pStyle w:val="ListParagraph"/>
            <w:numPr>
              <w:numId w:val="7"/>
            </w:numPr>
            <w:ind w:hanging="360"/>
          </w:pPr>
        </w:pPrChange>
      </w:pPr>
      <w:moveTo w:id="400" w:author="Brown, Evan" w:date="2013-10-07T10:41:00Z">
        <w:r>
          <w:t xml:space="preserve">Right-click </w:t>
        </w:r>
        <w:r>
          <w:rPr>
            <w:i/>
          </w:rPr>
          <w:t>Apache Tomcat</w:t>
        </w:r>
        <w:r>
          <w:t xml:space="preserve"> and click </w:t>
        </w:r>
        <w:r>
          <w:rPr>
            <w:i/>
          </w:rPr>
          <w:t>New</w:t>
        </w:r>
        <w:r>
          <w:rPr>
            <w:i/>
          </w:rPr>
          <w:br/>
        </w:r>
        <w:del w:id="401"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0AE08D4F" w:rsidR="00F80520" w:rsidRPr="0066386B" w:rsidRDefault="00F80520">
      <w:pPr>
        <w:pStyle w:val="ListParagraph"/>
        <w:numPr>
          <w:ilvl w:val="0"/>
          <w:numId w:val="15"/>
        </w:numPr>
        <w:pPrChange w:id="402" w:author="Brown, Evan" w:date="2013-10-07T13:46:00Z">
          <w:pPr>
            <w:pStyle w:val="ListParagraph"/>
            <w:numPr>
              <w:numId w:val="7"/>
            </w:numPr>
            <w:ind w:hanging="360"/>
          </w:pPr>
        </w:pPrChange>
      </w:pPr>
      <w:moveTo w:id="403" w:author="Brown, Evan" w:date="2013-10-07T10:41:00Z">
        <w:r>
          <w:t xml:space="preserve">Name the configuration </w:t>
        </w:r>
        <w:r>
          <w:rPr>
            <w:i/>
          </w:rPr>
          <w:t>Tomcat 7 with AWS Credentials</w:t>
        </w:r>
        <w:r>
          <w:t xml:space="preserve"> and enter the following in the </w:t>
        </w:r>
        <w:del w:id="404" w:author="Brown, Evan" w:date="2013-10-07T13:43:00Z">
          <w:r w:rsidDel="003D1DC3">
            <w:rPr>
              <w:i/>
            </w:rPr>
            <w:delText>Program</w:delText>
          </w:r>
        </w:del>
      </w:moveTo>
      <w:ins w:id="405" w:author="Brown, Evan" w:date="2013-10-07T13:43:00Z">
        <w:r w:rsidR="003D1DC3">
          <w:rPr>
            <w:i/>
          </w:rPr>
          <w:t>VM</w:t>
        </w:r>
      </w:ins>
      <w:moveTo w:id="406"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t>-Daws.accessKeyId=REPLACE_WITH_YOUR_ACCESS_KEY</w:t>
        </w:r>
        <w:r>
          <w:rPr>
            <w:rFonts w:ascii="Consolas" w:hAnsi="Consolas"/>
            <w:highlight w:val="lightGray"/>
          </w:rPr>
          <w:br/>
          <w:t>-Daws.secretKey=</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lastRenderedPageBreak/>
          <w:br/>
        </w:r>
        <w:del w:id="407"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408" w:author="Brown, Evan" w:date="2013-10-07T13:45:00Z">
        <w:r w:rsidR="003D1DC3">
          <w:rPr>
            <w:rFonts w:ascii="Consolas" w:hAnsi="Consolas"/>
            <w:noProof/>
            <w:rPrChange w:id="409" w:author="Unknown">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pPr>
        <w:pStyle w:val="Heading2"/>
        <w:rPr>
          <w:ins w:id="410" w:author="Brown, Evan" w:date="2013-10-07T14:27:00Z"/>
        </w:rPr>
        <w:pPrChange w:id="411" w:author="Brown, Evan" w:date="2013-10-10T17:47:00Z">
          <w:pPr>
            <w:pStyle w:val="Heading1"/>
          </w:pPr>
        </w:pPrChange>
      </w:pPr>
      <w:bookmarkStart w:id="412" w:name="_Toc244419819"/>
      <w:moveToRangeEnd w:id="215"/>
      <w:ins w:id="413" w:author="Brown, Evan" w:date="2013-10-07T14:27:00Z">
        <w:r>
          <w:t>Achievement Unlocked!</w:t>
        </w:r>
        <w:bookmarkEnd w:id="412"/>
      </w:ins>
    </w:p>
    <w:p w14:paraId="4B71A748" w14:textId="1CF73C4F" w:rsidR="00F80520" w:rsidRDefault="00D0098B">
      <w:pPr>
        <w:rPr>
          <w:ins w:id="414" w:author="Brown, Evan" w:date="2013-10-07T14:29:00Z"/>
        </w:rPr>
        <w:pPrChange w:id="415" w:author="Brown, Evan" w:date="2013-10-07T09:56:00Z">
          <w:pPr>
            <w:pStyle w:val="Heading1"/>
          </w:pPr>
        </w:pPrChange>
      </w:pPr>
      <w:ins w:id="416" w:author="Brown, Evan" w:date="2013-10-07T14:27:00Z">
        <w:r>
          <w:t xml:space="preserve">Good work. </w:t>
        </w:r>
      </w:ins>
      <w:ins w:id="417" w:author="Brown, Evan" w:date="2013-10-07T14:28:00Z">
        <w:r>
          <w:t>You’ve configured Eclipse to allow the AWS Toolkit to work, and your local Tomcat 7 installation will make your AK and SK available to any apps running on it via System.getProperty() calls (and we don</w:t>
        </w:r>
      </w:ins>
      <w:ins w:id="418" w:author="Brown, Evan" w:date="2013-10-07T14:29:00Z">
        <w:r>
          <w:t>’t have to worry about hard-coding those credentials in code or properties files).</w:t>
        </w:r>
      </w:ins>
    </w:p>
    <w:p w14:paraId="4198C62B" w14:textId="77777777" w:rsidR="00D0098B" w:rsidRDefault="00D0098B">
      <w:pPr>
        <w:rPr>
          <w:ins w:id="419" w:author="Brown, Evan" w:date="2013-10-07T14:29:00Z"/>
        </w:rPr>
        <w:pPrChange w:id="420" w:author="Brown, Evan" w:date="2013-10-07T09:56:00Z">
          <w:pPr>
            <w:pStyle w:val="Heading1"/>
          </w:pPr>
        </w:pPrChange>
      </w:pPr>
    </w:p>
    <w:p w14:paraId="3E3DD6F7" w14:textId="25EECF82" w:rsidR="00EC308D" w:rsidDel="007C53FA" w:rsidRDefault="00D0098B">
      <w:pPr>
        <w:rPr>
          <w:del w:id="421" w:author="Brown, Evan" w:date="2013-10-07T09:55:00Z"/>
        </w:rPr>
        <w:pPrChange w:id="422" w:author="Brown, Evan" w:date="2013-10-07T14:31:00Z">
          <w:pPr>
            <w:pStyle w:val="ListParagraph"/>
            <w:numPr>
              <w:numId w:val="8"/>
            </w:numPr>
            <w:ind w:hanging="360"/>
          </w:pPr>
        </w:pPrChange>
      </w:pPr>
      <w:ins w:id="423" w:author="Brown, Evan" w:date="2013-10-07T14:29:00Z">
        <w:r>
          <w:t xml:space="preserve">In the next section, you’ll import the </w:t>
        </w:r>
      </w:ins>
      <w:ins w:id="424" w:author="Brown, Evan" w:date="2013-10-07T14:30:00Z">
        <w:r>
          <w:t>application source code into a new project in Eclipse.</w:t>
        </w:r>
      </w:ins>
      <w:del w:id="425"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426" w:author="Brown, Evan" w:date="2013-10-07T14:27:00Z"/>
        </w:rPr>
        <w:pPrChange w:id="427" w:author="Brown, Evan" w:date="2013-10-07T14:31:00Z">
          <w:pPr>
            <w:pStyle w:val="Heading1"/>
          </w:pPr>
        </w:pPrChange>
      </w:pPr>
      <w:del w:id="428" w:author="Brown, Evan" w:date="2013-10-07T14:27:00Z">
        <w:r w:rsidDel="00D0098B">
          <w:delText>Deploy an Elastic Beanstalk Application</w:delText>
        </w:r>
      </w:del>
    </w:p>
    <w:p w14:paraId="5A1E9C1D" w14:textId="5B3AA634" w:rsidR="00CE5391" w:rsidDel="00D0098B" w:rsidRDefault="00CE5391">
      <w:pPr>
        <w:rPr>
          <w:del w:id="429" w:author="Brown, Evan" w:date="2013-10-07T14:27:00Z"/>
        </w:rPr>
      </w:pPr>
      <w:del w:id="430"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431" w:author="Brown, Evan" w:date="2013-10-07T14:27:00Z"/>
        </w:rPr>
        <w:pPrChange w:id="432" w:author="Brown, Evan" w:date="2013-10-07T14:31:00Z">
          <w:pPr>
            <w:pStyle w:val="ListParagraph"/>
            <w:numPr>
              <w:numId w:val="5"/>
            </w:numPr>
            <w:ind w:hanging="360"/>
          </w:pPr>
        </w:pPrChange>
      </w:pPr>
      <w:del w:id="433" w:author="Brown, Evan" w:date="2013-10-07T14:27:00Z">
        <w:r w:rsidDel="00D0098B">
          <w:delText>Tomcat 7, Load Balanced</w:delText>
        </w:r>
      </w:del>
    </w:p>
    <w:p w14:paraId="3AD4286F" w14:textId="4A8956DF" w:rsidR="00CE5391" w:rsidDel="00D0098B" w:rsidRDefault="00CE5391">
      <w:pPr>
        <w:rPr>
          <w:del w:id="434" w:author="Brown, Evan" w:date="2013-10-07T14:27:00Z"/>
        </w:rPr>
        <w:pPrChange w:id="435" w:author="Brown, Evan" w:date="2013-10-07T14:31:00Z">
          <w:pPr>
            <w:pStyle w:val="ListParagraph"/>
            <w:numPr>
              <w:numId w:val="5"/>
            </w:numPr>
            <w:ind w:hanging="360"/>
          </w:pPr>
        </w:pPrChange>
      </w:pPr>
      <w:del w:id="436" w:author="Brown, Evan" w:date="2013-10-07T14:27:00Z">
        <w:r w:rsidDel="00D0098B">
          <w:delText>Sample Application</w:delText>
        </w:r>
      </w:del>
    </w:p>
    <w:p w14:paraId="41BD13FE" w14:textId="11D685B3" w:rsidR="00CE5391" w:rsidDel="00D0098B" w:rsidRDefault="00CE5391">
      <w:pPr>
        <w:rPr>
          <w:del w:id="437" w:author="Brown, Evan" w:date="2013-10-07T14:27:00Z"/>
        </w:rPr>
        <w:pPrChange w:id="438" w:author="Brown, Evan" w:date="2013-10-07T14:31:00Z">
          <w:pPr>
            <w:pStyle w:val="ListParagraph"/>
            <w:numPr>
              <w:numId w:val="5"/>
            </w:numPr>
            <w:ind w:hanging="360"/>
          </w:pPr>
        </w:pPrChange>
      </w:pPr>
      <w:del w:id="439" w:author="Brown, Evan" w:date="2013-10-07T14:27:00Z">
        <w:r w:rsidDel="00D0098B">
          <w:delText>With an RDS DB Instance</w:delText>
        </w:r>
      </w:del>
    </w:p>
    <w:p w14:paraId="0C416564" w14:textId="6DD3F1F3" w:rsidR="00CE5391" w:rsidDel="00D0098B" w:rsidRDefault="00CE5391">
      <w:pPr>
        <w:rPr>
          <w:del w:id="440" w:author="Brown, Evan" w:date="2013-10-07T14:27:00Z"/>
        </w:rPr>
      </w:pPr>
    </w:p>
    <w:p w14:paraId="743CABB4" w14:textId="333DB0A5" w:rsidR="006F35C1" w:rsidDel="00D0098B" w:rsidRDefault="006F35C1">
      <w:pPr>
        <w:rPr>
          <w:del w:id="441" w:author="Brown, Evan" w:date="2013-10-07T14:27:00Z"/>
        </w:rPr>
      </w:pPr>
      <w:del w:id="442"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443" w:author="Brown, Evan" w:date="2013-10-07T14:27:00Z"/>
        </w:rPr>
      </w:pPr>
    </w:p>
    <w:p w14:paraId="3DEF2F8E" w14:textId="3E9C6332" w:rsidR="00CE5391" w:rsidRPr="007F50AF" w:rsidDel="00D0098B" w:rsidRDefault="00CE5391">
      <w:pPr>
        <w:rPr>
          <w:del w:id="444" w:author="Brown, Evan" w:date="2013-10-07T14:27:00Z"/>
          <w:i/>
          <w:color w:val="FF0000"/>
        </w:rPr>
      </w:pPr>
      <w:del w:id="445"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446" w:author="Brown, Evan" w:date="2013-10-07T14:27:00Z"/>
        </w:rPr>
        <w:pPrChange w:id="447" w:author="Brown, Evan" w:date="2013-10-07T14:31:00Z">
          <w:pPr>
            <w:pStyle w:val="Heading1"/>
          </w:pPr>
        </w:pPrChange>
      </w:pPr>
      <w:del w:id="448" w:author="Brown, Evan" w:date="2013-10-07T14:27:00Z">
        <w:r w:rsidDel="00D0098B">
          <w:delText>Configure Servers in Eclipse</w:delText>
        </w:r>
      </w:del>
    </w:p>
    <w:p w14:paraId="3172BF09" w14:textId="57BEC00A" w:rsidR="00B2475E" w:rsidRPr="00B2475E" w:rsidDel="00D0098B" w:rsidRDefault="00B2475E">
      <w:pPr>
        <w:rPr>
          <w:del w:id="449" w:author="Brown, Evan" w:date="2013-10-07T14:27:00Z"/>
        </w:rPr>
      </w:pPr>
      <w:del w:id="450"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451" w:author="Brown, Evan" w:date="2013-10-07T14:27:00Z"/>
        </w:rPr>
        <w:pPrChange w:id="452" w:author="Brown, Evan" w:date="2013-10-07T14:31:00Z">
          <w:pPr>
            <w:pStyle w:val="Heading2"/>
          </w:pPr>
        </w:pPrChange>
      </w:pPr>
      <w:del w:id="453" w:author="Brown, Evan" w:date="2013-10-07T14:27:00Z">
        <w:r w:rsidDel="00D0098B">
          <w:delText>Import Elastic Beanstalk Environment</w:delText>
        </w:r>
        <w:r w:rsidR="007F50AF" w:rsidDel="00D0098B">
          <w:br/>
        </w:r>
      </w:del>
    </w:p>
    <w:p w14:paraId="32E14775" w14:textId="06E51A97" w:rsidR="00B2475E" w:rsidDel="00D0098B" w:rsidRDefault="00B2475E">
      <w:pPr>
        <w:rPr>
          <w:del w:id="454" w:author="Brown, Evan" w:date="2013-10-07T14:27:00Z"/>
        </w:rPr>
        <w:pPrChange w:id="455" w:author="Brown, Evan" w:date="2013-10-07T14:31:00Z">
          <w:pPr>
            <w:pStyle w:val="ListParagraph"/>
            <w:numPr>
              <w:numId w:val="7"/>
            </w:numPr>
            <w:ind w:hanging="360"/>
          </w:pPr>
        </w:pPrChange>
      </w:pPr>
      <w:del w:id="456"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457" w:author="Brown, Evan" w:date="2013-10-07T14:27:00Z"/>
        </w:rPr>
        <w:pPrChange w:id="458" w:author="Brown, Evan" w:date="2013-10-07T14:31:00Z">
          <w:pPr>
            <w:pStyle w:val="ListParagraph"/>
            <w:numPr>
              <w:numId w:val="7"/>
            </w:numPr>
            <w:ind w:hanging="360"/>
          </w:pPr>
        </w:pPrChange>
      </w:pPr>
      <w:del w:id="459"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460" w:author="Brown, Evan" w:date="2013-10-07T14:27:00Z"/>
        </w:rPr>
        <w:pPrChange w:id="461" w:author="Brown, Evan" w:date="2013-10-07T14:31:00Z">
          <w:pPr>
            <w:pStyle w:val="ListParagraph"/>
            <w:numPr>
              <w:numId w:val="7"/>
            </w:numPr>
            <w:ind w:hanging="360"/>
          </w:pPr>
        </w:pPrChange>
      </w:pPr>
      <w:del w:id="462"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463" w:author="Brown, Evan" w:date="2013-10-07T14:27:00Z"/>
        </w:rPr>
        <w:pPrChange w:id="464" w:author="Brown, Evan" w:date="2013-10-07T14:31:00Z">
          <w:pPr>
            <w:pStyle w:val="ListParagraph"/>
            <w:numPr>
              <w:numId w:val="7"/>
            </w:numPr>
            <w:ind w:hanging="360"/>
          </w:pPr>
        </w:pPrChange>
      </w:pPr>
      <w:del w:id="465"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466" w:author="Brown, Evan" w:date="2013-10-07T14:27:00Z"/>
        </w:rPr>
        <w:pPrChange w:id="467" w:author="Brown, Evan" w:date="2013-10-07T14:31:00Z">
          <w:pPr>
            <w:pStyle w:val="ListParagraph"/>
            <w:numPr>
              <w:numId w:val="7"/>
            </w:numPr>
            <w:ind w:hanging="360"/>
          </w:pPr>
        </w:pPrChange>
      </w:pPr>
      <w:del w:id="468"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469" w:author="Brown, Evan" w:date="2013-10-07T14:27:00Z"/>
        </w:rPr>
        <w:pPrChange w:id="470" w:author="Brown, Evan" w:date="2013-10-07T14:31:00Z">
          <w:pPr>
            <w:pStyle w:val="ListParagraph"/>
            <w:numPr>
              <w:numId w:val="7"/>
            </w:numPr>
            <w:ind w:hanging="360"/>
          </w:pPr>
        </w:pPrChange>
      </w:pPr>
      <w:del w:id="471"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472" w:author="Brown, Evan" w:date="2013-10-07T14:31:00Z">
          <w:pPr>
            <w:pStyle w:val="Heading2"/>
          </w:pPr>
        </w:pPrChange>
      </w:pPr>
      <w:moveFromRangeStart w:id="473" w:author="Brown, Evan" w:date="2013-10-07T10:41:00Z" w:name="move242761840"/>
      <w:moveFrom w:id="474" w:author="Brown, Evan" w:date="2013-10-07T10:41:00Z">
        <w:r w:rsidDel="00F80520">
          <w:t>Create a Local Tomcat 7 Server</w:t>
        </w:r>
      </w:moveFrom>
    </w:p>
    <w:p w14:paraId="7A3685EC" w14:textId="7BD9876A" w:rsidR="000D7349" w:rsidRPr="00D80592" w:rsidDel="00F80520" w:rsidRDefault="00C37B0A">
      <w:moveFrom w:id="475"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476" w:author="Brown, Evan" w:date="2013-10-07T14:31:00Z">
          <w:pPr>
            <w:pStyle w:val="ListParagraph"/>
            <w:numPr>
              <w:numId w:val="7"/>
            </w:numPr>
            <w:ind w:hanging="360"/>
          </w:pPr>
        </w:pPrChange>
      </w:pPr>
      <w:moveFrom w:id="477"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478" w:author="Brown, Evan" w:date="2013-10-07T14:31:00Z">
          <w:pPr>
            <w:pStyle w:val="ListParagraph"/>
            <w:numPr>
              <w:numId w:val="7"/>
            </w:numPr>
            <w:ind w:hanging="360"/>
          </w:pPr>
        </w:pPrChange>
      </w:pPr>
      <w:moveFrom w:id="479"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480" w:author="Brown, Evan" w:date="2013-10-07T14:31:00Z">
          <w:pPr>
            <w:pStyle w:val="Heading2"/>
          </w:pPr>
        </w:pPrChange>
      </w:pPr>
      <w:moveFrom w:id="481" w:author="Brown, Evan" w:date="2013-10-07T10:41:00Z">
        <w:r w:rsidDel="00F80520">
          <w:t>Provide AWS Credentials as JVM Args</w:t>
        </w:r>
      </w:moveFrom>
    </w:p>
    <w:p w14:paraId="11300B80" w14:textId="57976113" w:rsidR="0066386B" w:rsidDel="00F80520" w:rsidRDefault="0066386B">
      <w:moveFrom w:id="482"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483" w:author="Brown, Evan" w:date="2013-10-07T14:31:00Z">
          <w:pPr>
            <w:pStyle w:val="ListParagraph"/>
            <w:numPr>
              <w:numId w:val="7"/>
            </w:numPr>
            <w:ind w:hanging="360"/>
          </w:pPr>
        </w:pPrChange>
      </w:pPr>
      <w:moveFrom w:id="484"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485" w:author="Brown, Evan" w:date="2013-10-07T14:31:00Z">
          <w:pPr>
            <w:pStyle w:val="ListParagraph"/>
            <w:numPr>
              <w:numId w:val="7"/>
            </w:numPr>
            <w:ind w:hanging="360"/>
          </w:pPr>
        </w:pPrChange>
      </w:pPr>
      <w:moveFrom w:id="486"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487" w:author="Brown, Evan" w:date="2013-10-07T14:31:00Z">
          <w:pPr>
            <w:pStyle w:val="ListParagraph"/>
            <w:numPr>
              <w:numId w:val="7"/>
            </w:numPr>
            <w:ind w:hanging="360"/>
          </w:pPr>
        </w:pPrChange>
      </w:pPr>
      <w:moveFrom w:id="488"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473"/>
    <w:p w14:paraId="10A38321" w14:textId="77777777" w:rsidR="00B2475E" w:rsidRDefault="00B2475E">
      <w:pPr>
        <w:pPrChange w:id="489" w:author="Brown, Evan" w:date="2013-10-07T14:31:00Z">
          <w:pPr>
            <w:pStyle w:val="Heading1"/>
          </w:pPr>
        </w:pPrChange>
      </w:pPr>
    </w:p>
    <w:p w14:paraId="464D7910" w14:textId="77777777" w:rsidR="00A950E6" w:rsidRDefault="00A950E6">
      <w:pPr>
        <w:rPr>
          <w:ins w:id="490" w:author="Brown, Evan" w:date="2013-10-07T14:31:00Z"/>
          <w:rFonts w:asciiTheme="majorHAnsi" w:eastAsiaTheme="majorEastAsia" w:hAnsiTheme="majorHAnsi" w:cstheme="majorBidi"/>
          <w:color w:val="1C2B64" w:themeColor="text2" w:themeShade="BF"/>
          <w:spacing w:val="5"/>
          <w:kern w:val="28"/>
          <w:sz w:val="52"/>
          <w:szCs w:val="52"/>
        </w:rPr>
      </w:pPr>
      <w:ins w:id="491" w:author="Brown, Evan" w:date="2013-10-07T14:31:00Z">
        <w:r>
          <w:br w:type="page"/>
        </w:r>
      </w:ins>
    </w:p>
    <w:p w14:paraId="6B9A9FBC" w14:textId="559B6A65" w:rsidR="00A950E6" w:rsidRDefault="00A950E6">
      <w:pPr>
        <w:pStyle w:val="Title"/>
        <w:rPr>
          <w:ins w:id="492" w:author="Brown, Evan" w:date="2013-10-07T14:30:00Z"/>
        </w:rPr>
        <w:pPrChange w:id="493" w:author="Brown, Evan" w:date="2013-10-07T14:31:00Z">
          <w:pPr>
            <w:pStyle w:val="Heading1"/>
          </w:pPr>
        </w:pPrChange>
      </w:pPr>
      <w:ins w:id="494" w:author="Brown, Evan" w:date="2013-10-07T14:30:00Z">
        <w:r>
          <w:lastRenderedPageBreak/>
          <w:t>Download Source and Create Project</w:t>
        </w:r>
      </w:ins>
    </w:p>
    <w:p w14:paraId="656C8F0E" w14:textId="7A4F9368" w:rsidR="008D3932" w:rsidRDefault="00A950E6" w:rsidP="008D3932">
      <w:pPr>
        <w:pStyle w:val="Heading1"/>
      </w:pPr>
      <w:bookmarkStart w:id="495" w:name="_Toc244419820"/>
      <w:ins w:id="496" w:author="Brown, Evan" w:date="2013-10-07T14:30:00Z">
        <w:r>
          <w:t xml:space="preserve">Download Source and </w:t>
        </w:r>
      </w:ins>
      <w:r w:rsidR="00477747">
        <w:t>Create Project</w:t>
      </w:r>
      <w:bookmarkEnd w:id="495"/>
      <w:del w:id="497"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498" w:author="Brown, Evan" w:date="2013-10-12T12:31:00Z"/>
        </w:rPr>
      </w:pPr>
      <w:r>
        <w:t xml:space="preserve">Now that you’ve configured </w:t>
      </w:r>
      <w:del w:id="499" w:author="Brown, Evan" w:date="2013-10-07T14:32:00Z">
        <w:r w:rsidDel="004C03F5">
          <w:delText>local and remote deployment servers</w:delText>
        </w:r>
      </w:del>
      <w:ins w:id="500" w:author="Brown, Evan" w:date="2013-10-07T14:32:00Z">
        <w:r w:rsidR="004C03F5">
          <w:t>your local IDE</w:t>
        </w:r>
      </w:ins>
      <w:r>
        <w:t xml:space="preserve">, import the application </w:t>
      </w:r>
      <w:r w:rsidR="00B41007">
        <w:t xml:space="preserve">into Eclipse and </w:t>
      </w:r>
      <w:del w:id="501" w:author="Brown, Evan" w:date="2013-10-12T12:31:00Z">
        <w:r w:rsidR="00B41007" w:rsidDel="009D0A94">
          <w:delText xml:space="preserve">finally </w:delText>
        </w:r>
      </w:del>
      <w:r w:rsidR="00B41007">
        <w:t>deploy the first version of the code to Elastic Beanstalk.</w:t>
      </w:r>
      <w:ins w:id="502" w:author="Brown, Evan" w:date="2013-10-12T12:29:00Z">
        <w:r w:rsidR="009D0A94">
          <w:t xml:space="preserve"> </w:t>
        </w:r>
      </w:ins>
    </w:p>
    <w:p w14:paraId="7CAC629A" w14:textId="77777777" w:rsidR="009D0A94" w:rsidRDefault="009D0A94" w:rsidP="00477747">
      <w:pPr>
        <w:rPr>
          <w:ins w:id="503" w:author="Brown, Evan" w:date="2013-10-12T12:31:00Z"/>
        </w:rPr>
      </w:pPr>
    </w:p>
    <w:p w14:paraId="653A1118" w14:textId="409014C2" w:rsidR="00477747" w:rsidRPr="00477747" w:rsidRDefault="009D0A94" w:rsidP="00477747">
      <w:ins w:id="504" w:author="Brown, Evan" w:date="2013-10-12T12:31:00Z">
        <w:r w:rsidRPr="009D0A94">
          <w:rPr>
            <w:b/>
          </w:rPr>
          <w:t xml:space="preserve">Developer’s Note: </w:t>
        </w:r>
        <w:r>
          <w:t>The source is distributed as a WAR</w:t>
        </w:r>
        <w:r w:rsidR="00367087">
          <w:t xml:space="preserve"> file for this workshop and will be made available on GitHub </w:t>
        </w:r>
      </w:ins>
      <w:ins w:id="505" w:author="Brown, Evan" w:date="2013-10-12T12:43:00Z">
        <w:r w:rsidR="00367087">
          <w:t>as a Maven project afterwards.</w:t>
        </w:r>
      </w:ins>
    </w:p>
    <w:p w14:paraId="10B8F750" w14:textId="380AA967" w:rsidR="000242F7" w:rsidRDefault="00EC308D" w:rsidP="00EC308D">
      <w:pPr>
        <w:pStyle w:val="Heading2"/>
      </w:pPr>
      <w:bookmarkStart w:id="506" w:name="_Toc244419821"/>
      <w:r>
        <w:t xml:space="preserve">Import </w:t>
      </w:r>
      <w:r w:rsidR="006F35C1">
        <w:t>Application to Eclipse</w:t>
      </w:r>
      <w:bookmarkEnd w:id="506"/>
    </w:p>
    <w:p w14:paraId="588DA446" w14:textId="20965C1E" w:rsidR="00CE5391" w:rsidRPr="00B41007" w:rsidDel="009F54FF" w:rsidRDefault="00CE5391" w:rsidP="00CE5391">
      <w:pPr>
        <w:rPr>
          <w:del w:id="507" w:author="Brown, Evan" w:date="2013-10-12T12:44:00Z"/>
          <w:color w:val="FF0000"/>
        </w:rPr>
      </w:pPr>
      <w:del w:id="508" w:author="Brown, Evan" w:date="2013-10-12T12:44:00Z">
        <w:r w:rsidRPr="00B41007" w:rsidDel="009F54FF">
          <w:rPr>
            <w:color w:val="FF0000"/>
          </w:rPr>
          <w:delText xml:space="preserve">Note: in live workshop, customers will </w:delText>
        </w:r>
      </w:del>
      <w:del w:id="509"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4E4F7545" w:rsidR="00787B94" w:rsidRDefault="00EC308D">
      <w:pPr>
        <w:pStyle w:val="ListParagraph"/>
        <w:numPr>
          <w:ilvl w:val="0"/>
          <w:numId w:val="15"/>
        </w:numPr>
        <w:rPr>
          <w:ins w:id="510" w:author="Brown, Evan" w:date="2013-10-12T12:55:00Z"/>
        </w:rPr>
        <w:pPrChange w:id="511" w:author="Brown, Evan" w:date="2013-10-07T13:46:00Z">
          <w:pPr>
            <w:pStyle w:val="ListParagraph"/>
            <w:numPr>
              <w:numId w:val="7"/>
            </w:numPr>
            <w:ind w:hanging="360"/>
          </w:pPr>
        </w:pPrChange>
      </w:pPr>
      <w:del w:id="512" w:author="Brown, Evan" w:date="2013-10-12T12:44:00Z">
        <w:r w:rsidDel="009F54FF">
          <w:delText xml:space="preserve">Clone repo from </w:delText>
        </w:r>
      </w:del>
      <w:ins w:id="513" w:author="Brown, Evan" w:date="2013-10-12T12:44:00Z">
        <w:r w:rsidR="009F54FF">
          <w:t xml:space="preserve">Download the </w:t>
        </w:r>
      </w:ins>
      <w:ins w:id="514" w:author="Brown, Evan" w:date="2013-10-12T12:54:00Z">
        <w:r w:rsidR="00D430E2">
          <w:t xml:space="preserve">application from </w:t>
        </w:r>
      </w:ins>
      <w:ins w:id="515" w:author="Brown, Evan" w:date="2013-10-12T12:55:00Z">
        <w:r w:rsidR="00D430E2">
          <w:fldChar w:fldCharType="begin"/>
        </w:r>
        <w:r w:rsidR="00D430E2">
          <w:instrText xml:space="preserve"> HYPERLINK "</w:instrText>
        </w:r>
      </w:ins>
      <w:ins w:id="516" w:author="Brown, Evan" w:date="2013-10-12T12:54:00Z">
        <w:r w:rsidR="00D430E2">
          <w:instrText>http://amm-us-west-2.s3.amazonaws.com</w:instrText>
        </w:r>
        <w:r w:rsidR="00D430E2" w:rsidRPr="00D430E2">
          <w:instrText>/public/amediamanager.war</w:instrText>
        </w:r>
      </w:ins>
      <w:ins w:id="517" w:author="Brown, Evan" w:date="2013-10-12T12:55:00Z">
        <w:r w:rsidR="00D430E2">
          <w:instrText xml:space="preserve">" </w:instrText>
        </w:r>
        <w:r w:rsidR="00D430E2">
          <w:fldChar w:fldCharType="separate"/>
        </w:r>
      </w:ins>
      <w:ins w:id="518" w:author="Brown, Evan" w:date="2013-10-12T12:54:00Z">
        <w:r w:rsidR="00D430E2" w:rsidRPr="00961772">
          <w:rPr>
            <w:rStyle w:val="Hyperlink"/>
          </w:rPr>
          <w:t>http://amm-us-west-2.s3.amazonaws.com/public/amediamanager.war</w:t>
        </w:r>
      </w:ins>
      <w:ins w:id="519" w:author="Brown, Evan" w:date="2013-10-12T12:55:00Z">
        <w:r w:rsidR="00D430E2">
          <w:fldChar w:fldCharType="end"/>
        </w:r>
        <w:r w:rsidR="00D430E2">
          <w:br/>
        </w:r>
      </w:ins>
    </w:p>
    <w:p w14:paraId="5952AAB6" w14:textId="4CA6D4C3" w:rsidR="00D430E2" w:rsidRDefault="00D430E2">
      <w:pPr>
        <w:pStyle w:val="ListParagraph"/>
        <w:numPr>
          <w:ilvl w:val="0"/>
          <w:numId w:val="15"/>
        </w:numPr>
        <w:rPr>
          <w:ins w:id="520" w:author="Brown, Evan" w:date="2013-10-12T13:58:00Z"/>
        </w:rPr>
        <w:pPrChange w:id="521" w:author="Brown, Evan" w:date="2013-10-07T13:46:00Z">
          <w:pPr>
            <w:pStyle w:val="ListParagraph"/>
            <w:numPr>
              <w:numId w:val="7"/>
            </w:numPr>
            <w:ind w:hanging="360"/>
          </w:pPr>
        </w:pPrChange>
      </w:pPr>
      <w:ins w:id="522" w:author="Brown, Evan" w:date="2013-10-12T12:55:00Z">
        <w:r>
          <w:t>In Eclipse, choose File &gt; Import</w:t>
        </w:r>
      </w:ins>
      <w:ins w:id="523" w:author="Brown, Evan" w:date="2013-10-12T13:58:00Z">
        <w:r w:rsidR="000C253A">
          <w:br/>
        </w:r>
      </w:ins>
    </w:p>
    <w:p w14:paraId="6C59D0A9" w14:textId="2675888E" w:rsidR="000C253A" w:rsidRDefault="000C253A">
      <w:pPr>
        <w:pStyle w:val="ListParagraph"/>
        <w:numPr>
          <w:ilvl w:val="0"/>
          <w:numId w:val="15"/>
        </w:numPr>
        <w:rPr>
          <w:ins w:id="524" w:author="Brown, Evan" w:date="2013-10-12T14:02:00Z"/>
        </w:rPr>
        <w:pPrChange w:id="525" w:author="Brown, Evan" w:date="2013-10-07T13:46:00Z">
          <w:pPr>
            <w:pStyle w:val="ListParagraph"/>
            <w:numPr>
              <w:numId w:val="7"/>
            </w:numPr>
            <w:ind w:hanging="360"/>
          </w:pPr>
        </w:pPrChange>
      </w:pPr>
      <w:ins w:id="526" w:author="Brown, Evan" w:date="2013-10-12T13:59:00Z">
        <w:r>
          <w:t xml:space="preserve">Type </w:t>
        </w:r>
        <w:r>
          <w:rPr>
            <w:i/>
          </w:rPr>
          <w:t>WAR</w:t>
        </w:r>
        <w:r>
          <w:t xml:space="preserve"> in the filer box, choose WAR file, and click Next</w:t>
        </w:r>
      </w:ins>
      <w:ins w:id="527" w:author="Brown, Evan" w:date="2013-10-12T13:58:00Z">
        <w:r>
          <w:br/>
        </w:r>
      </w:ins>
      <w:ins w:id="528"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529" w:author="Brown, Evan" w:date="2013-10-12T14:02:00Z">
        <w:r w:rsidR="003F7174">
          <w:br/>
        </w:r>
      </w:ins>
    </w:p>
    <w:p w14:paraId="390F9936" w14:textId="797E6EE2" w:rsidR="003F7174" w:rsidRDefault="003F7174">
      <w:pPr>
        <w:pStyle w:val="ListParagraph"/>
        <w:numPr>
          <w:ilvl w:val="0"/>
          <w:numId w:val="15"/>
        </w:numPr>
        <w:rPr>
          <w:ins w:id="530" w:author="Brown, Evan" w:date="2013-10-12T14:03:00Z"/>
        </w:rPr>
        <w:pPrChange w:id="531" w:author="Brown, Evan" w:date="2013-10-07T13:46:00Z">
          <w:pPr>
            <w:pStyle w:val="ListParagraph"/>
            <w:numPr>
              <w:numId w:val="7"/>
            </w:numPr>
            <w:ind w:hanging="360"/>
          </w:pPr>
        </w:pPrChange>
      </w:pPr>
      <w:ins w:id="532" w:author="Brown, Evan" w:date="2013-10-12T14:02:00Z">
        <w:r>
          <w:t xml:space="preserve">Choose the WAR file you downloaded previously, ensure that Apache Tomcat 7.0 is is selected for </w:t>
        </w:r>
        <w:r>
          <w:rPr>
            <w:i/>
          </w:rPr>
          <w:t>Target runtime</w:t>
        </w:r>
        <w:r>
          <w:t>, and click Next:</w:t>
        </w:r>
        <w:r>
          <w:br/>
        </w:r>
        <w:r>
          <w:rPr>
            <w:noProof/>
          </w:rPr>
          <w:lastRenderedPageBreak/>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533" w:author="Brown, Evan" w:date="2013-10-12T14:03:00Z">
        <w:r>
          <w:br/>
        </w:r>
      </w:ins>
    </w:p>
    <w:p w14:paraId="75D14CDB" w14:textId="0A3AAEEF" w:rsidR="003F7174" w:rsidRDefault="003F7174">
      <w:pPr>
        <w:pStyle w:val="ListParagraph"/>
        <w:numPr>
          <w:ilvl w:val="0"/>
          <w:numId w:val="15"/>
        </w:numPr>
        <w:rPr>
          <w:ins w:id="534" w:author="Brown, Evan" w:date="2013-10-12T14:04:00Z"/>
        </w:rPr>
        <w:pPrChange w:id="535" w:author="Brown, Evan" w:date="2013-10-07T13:46:00Z">
          <w:pPr>
            <w:pStyle w:val="ListParagraph"/>
            <w:numPr>
              <w:numId w:val="7"/>
            </w:numPr>
            <w:ind w:hanging="360"/>
          </w:pPr>
        </w:pPrChange>
      </w:pPr>
      <w:ins w:id="536" w:author="Brown, Evan" w:date="2013-10-12T14:03:00Z">
        <w:r w:rsidRPr="003F7174">
          <w:rPr>
            <w:u w:val="single"/>
            <w:rPrChange w:id="537"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538" w:author="Brown, Evan" w:date="2013-10-12T14:04:00Z">
        <w:r>
          <w:br/>
        </w:r>
      </w:ins>
    </w:p>
    <w:p w14:paraId="031E0811" w14:textId="4CF2EAEA" w:rsidR="003F7174" w:rsidRDefault="003F7174" w:rsidP="003F7174">
      <w:pPr>
        <w:pStyle w:val="Heading2"/>
        <w:rPr>
          <w:ins w:id="539" w:author="Brown, Evan" w:date="2013-10-12T14:07:00Z"/>
        </w:rPr>
      </w:pPr>
      <w:bookmarkStart w:id="540" w:name="_Toc244419822"/>
      <w:ins w:id="541" w:author="Brown, Evan" w:date="2013-10-12T14:04:00Z">
        <w:r>
          <w:t>Configure Project in Eclipse</w:t>
        </w:r>
      </w:ins>
      <w:bookmarkEnd w:id="540"/>
    </w:p>
    <w:p w14:paraId="369B438F" w14:textId="4BF3A28D" w:rsidR="003F7174" w:rsidRPr="00FB5C8A" w:rsidRDefault="003F7174">
      <w:pPr>
        <w:rPr>
          <w:ins w:id="542" w:author="Brown, Evan" w:date="2013-10-12T14:04:00Z"/>
        </w:rPr>
        <w:pPrChange w:id="543" w:author="Brown, Evan" w:date="2013-10-12T14:07:00Z">
          <w:pPr>
            <w:pStyle w:val="Heading2"/>
          </w:pPr>
        </w:pPrChange>
      </w:pPr>
      <w:ins w:id="544" w:author="Brown, Evan" w:date="2013-10-12T14:07:00Z">
        <w:r>
          <w:t xml:space="preserve">Configure Eclipse to show files and folders that begin with a ‘.’ and copy the </w:t>
        </w:r>
        <w:r>
          <w:rPr>
            <w:i/>
          </w:rPr>
          <w:t>.ebextensions</w:t>
        </w:r>
        <w:r>
          <w:t xml:space="preserve"> folder to the WAR file it builds and deploys.</w:t>
        </w:r>
      </w:ins>
    </w:p>
    <w:p w14:paraId="4A843505" w14:textId="4EA355F8" w:rsidR="003F7174" w:rsidRDefault="003F7174">
      <w:pPr>
        <w:pStyle w:val="ListParagraph"/>
        <w:numPr>
          <w:ilvl w:val="0"/>
          <w:numId w:val="15"/>
        </w:numPr>
        <w:rPr>
          <w:ins w:id="545" w:author="Brown, Evan" w:date="2013-10-12T14:06:00Z"/>
        </w:rPr>
        <w:pPrChange w:id="546" w:author="Brown, Evan" w:date="2013-10-12T14:05:00Z">
          <w:pPr>
            <w:pStyle w:val="Heading2"/>
          </w:pPr>
        </w:pPrChange>
      </w:pPr>
      <w:ins w:id="547" w:author="Brown, Evan" w:date="2013-10-12T14:05:00Z">
        <w:r>
          <w:lastRenderedPageBreak/>
          <w:t xml:space="preserve">Click the down arrow in Project Explorer and choose </w:t>
        </w:r>
      </w:ins>
      <w:ins w:id="548" w:author="Brown, Evan" w:date="2013-10-12T14:06:00Z">
        <w:r>
          <w:t>Customize View:</w:t>
        </w:r>
        <w:r>
          <w:br/>
        </w:r>
        <w:r w:rsidRPr="008C4465">
          <w:rPr>
            <w:noProof/>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15"/>
        </w:numPr>
        <w:rPr>
          <w:ins w:id="549" w:author="Brown, Evan" w:date="2013-10-12T14:12:00Z"/>
        </w:rPr>
        <w:pPrChange w:id="550" w:author="Brown, Evan" w:date="2013-10-12T14:05:00Z">
          <w:pPr>
            <w:pStyle w:val="Heading2"/>
          </w:pPr>
        </w:pPrChange>
      </w:pPr>
      <w:ins w:id="551" w:author="Brown, Evan" w:date="2013-10-12T14:06:00Z">
        <w:r>
          <w:t xml:space="preserve">Uncheck </w:t>
        </w:r>
        <w:r>
          <w:rPr>
            <w:i/>
          </w:rPr>
          <w:t xml:space="preserve">.* resources </w:t>
        </w:r>
        <w:r>
          <w:t>and click OK:</w:t>
        </w:r>
      </w:ins>
      <w:ins w:id="552" w:author="Brown, Evan" w:date="2013-10-12T14:08:00Z">
        <w:r>
          <w:br/>
        </w:r>
      </w:ins>
      <w:ins w:id="553" w:author="Brown, Evan" w:date="2013-10-12T14:09:00Z">
        <w:r w:rsidRPr="008C4465">
          <w:rPr>
            <w:noProof/>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554" w:author="Brown, Evan" w:date="2013-10-12T14:12:00Z">
        <w:r w:rsidR="0072401A">
          <w:br/>
        </w:r>
      </w:ins>
    </w:p>
    <w:p w14:paraId="57F6F02D" w14:textId="7891BB3F" w:rsidR="0072401A" w:rsidRDefault="0072401A">
      <w:pPr>
        <w:pStyle w:val="ListParagraph"/>
        <w:numPr>
          <w:ilvl w:val="0"/>
          <w:numId w:val="15"/>
        </w:numPr>
        <w:rPr>
          <w:ins w:id="555" w:author="Brown, Evan" w:date="2013-10-12T14:12:00Z"/>
        </w:rPr>
        <w:pPrChange w:id="556" w:author="Brown, Evan" w:date="2013-10-12T14:05:00Z">
          <w:pPr>
            <w:pStyle w:val="Heading2"/>
          </w:pPr>
        </w:pPrChange>
      </w:pPr>
      <w:ins w:id="557" w:author="Brown, Evan" w:date="2013-10-12T14:12:00Z">
        <w:r>
          <w:t>Right-click the amediamanger project and choose Properties</w:t>
        </w:r>
        <w:r>
          <w:br/>
        </w:r>
      </w:ins>
    </w:p>
    <w:p w14:paraId="3D837E51" w14:textId="2365E468" w:rsidR="0072401A" w:rsidRDefault="0072401A">
      <w:pPr>
        <w:pStyle w:val="ListParagraph"/>
        <w:numPr>
          <w:ilvl w:val="0"/>
          <w:numId w:val="15"/>
        </w:numPr>
        <w:rPr>
          <w:ins w:id="558" w:author="Brown, Evan" w:date="2013-10-12T14:18:00Z"/>
        </w:rPr>
        <w:pPrChange w:id="559" w:author="Brown, Evan" w:date="2013-10-12T14:05:00Z">
          <w:pPr>
            <w:pStyle w:val="Heading2"/>
          </w:pPr>
        </w:pPrChange>
      </w:pPr>
      <w:ins w:id="560" w:author="Brown, Evan" w:date="2013-10-12T14:16:00Z">
        <w:r>
          <w:lastRenderedPageBreak/>
          <w:t>Select Deployment Assembly</w:t>
        </w:r>
      </w:ins>
      <w:ins w:id="561" w:author="Brown, Evan" w:date="2013-10-12T14:17:00Z">
        <w:r>
          <w:t xml:space="preserve"> and click Add:</w:t>
        </w:r>
        <w:r>
          <w:br/>
        </w:r>
        <w:r w:rsidRPr="008C4465">
          <w:rPr>
            <w:noProof/>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562" w:author="Brown, Evan" w:date="2013-10-12T14:18:00Z">
        <w:r>
          <w:br/>
        </w:r>
      </w:ins>
    </w:p>
    <w:p w14:paraId="34FB2FCF" w14:textId="194566AD" w:rsidR="0072401A" w:rsidRDefault="0072401A">
      <w:pPr>
        <w:pStyle w:val="ListParagraph"/>
        <w:numPr>
          <w:ilvl w:val="0"/>
          <w:numId w:val="15"/>
        </w:numPr>
        <w:rPr>
          <w:ins w:id="563" w:author="Brown, Evan" w:date="2013-10-12T14:18:00Z"/>
        </w:rPr>
        <w:pPrChange w:id="564" w:author="Brown, Evan" w:date="2013-10-12T14:05:00Z">
          <w:pPr>
            <w:pStyle w:val="Heading2"/>
          </w:pPr>
        </w:pPrChange>
      </w:pPr>
      <w:ins w:id="565" w:author="Brown, Evan" w:date="2013-10-12T14:18:00Z">
        <w:r>
          <w:t>Select Folder and click Next:</w:t>
        </w:r>
        <w:r>
          <w:br/>
        </w:r>
        <w:r w:rsidRPr="008C4465">
          <w:rPr>
            <w:noProof/>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pPr>
        <w:pStyle w:val="ListParagraph"/>
        <w:numPr>
          <w:ilvl w:val="0"/>
          <w:numId w:val="15"/>
        </w:numPr>
        <w:rPr>
          <w:ins w:id="566" w:author="Brown, Evan" w:date="2013-10-12T14:20:00Z"/>
        </w:rPr>
        <w:pPrChange w:id="567" w:author="Brown, Evan" w:date="2013-10-12T14:05:00Z">
          <w:pPr>
            <w:pStyle w:val="Heading2"/>
          </w:pPr>
        </w:pPrChange>
      </w:pPr>
      <w:ins w:id="568" w:author="Brown, Evan" w:date="2013-10-12T14:18:00Z">
        <w:r>
          <w:lastRenderedPageBreak/>
          <w:t xml:space="preserve">Select </w:t>
        </w:r>
      </w:ins>
      <w:ins w:id="569" w:author="Brown, Evan" w:date="2013-10-12T14:19:00Z">
        <w:r>
          <w:t xml:space="preserve">the </w:t>
        </w:r>
      </w:ins>
      <w:ins w:id="570" w:author="Brown, Evan" w:date="2013-10-12T14:18:00Z">
        <w:r>
          <w:t xml:space="preserve">WebContent &gt; </w:t>
        </w:r>
      </w:ins>
      <w:ins w:id="571" w:author="Brown, Evan" w:date="2013-10-12T14:19:00Z">
        <w:r>
          <w:t>WEB-INF &gt; .ebextensions directory and click Finish:</w:t>
        </w:r>
        <w:r>
          <w:br/>
        </w:r>
        <w:r w:rsidRPr="008C4465">
          <w:rPr>
            <w:noProof/>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572" w:author="Brown, Evan" w:date="2013-10-12T14:20:00Z">
        <w:r w:rsidR="00202C59">
          <w:br/>
        </w:r>
      </w:ins>
    </w:p>
    <w:p w14:paraId="078DCECE" w14:textId="43D6E5C3" w:rsidR="00202C59" w:rsidRPr="00FB5C8A" w:rsidRDefault="00202C59">
      <w:pPr>
        <w:pStyle w:val="ListParagraph"/>
        <w:numPr>
          <w:ilvl w:val="0"/>
          <w:numId w:val="15"/>
        </w:numPr>
        <w:rPr>
          <w:ins w:id="573" w:author="Brown, Evan" w:date="2013-10-12T14:04:00Z"/>
        </w:rPr>
        <w:pPrChange w:id="574" w:author="Brown, Evan" w:date="2013-10-12T14:05:00Z">
          <w:pPr>
            <w:pStyle w:val="Heading2"/>
          </w:pPr>
        </w:pPrChange>
      </w:pPr>
      <w:ins w:id="575" w:author="Brown, Evan" w:date="2013-10-12T14:20:00Z">
        <w:r>
          <w:t xml:space="preserve">Double-click the Deploy Path field for the .ebextensions </w:t>
        </w:r>
      </w:ins>
      <w:ins w:id="576" w:author="Brown, Evan" w:date="2013-10-12T15:57:00Z">
        <w:r w:rsidR="006D57B4">
          <w:t>Source</w:t>
        </w:r>
      </w:ins>
      <w:ins w:id="577" w:author="Brown, Evan" w:date="2013-10-12T14:20:00Z">
        <w:r>
          <w:t xml:space="preserve">, enter </w:t>
        </w:r>
      </w:ins>
      <w:ins w:id="578" w:author="Brown, Evan" w:date="2013-10-12T14:21:00Z">
        <w:r w:rsidRPr="00202C59">
          <w:rPr>
            <w:i/>
            <w:rPrChange w:id="579" w:author="Brown, Evan" w:date="2013-10-12T14:21:00Z">
              <w:rPr/>
            </w:rPrChange>
          </w:rPr>
          <w:t>WEB-INF/.ebextensions</w:t>
        </w:r>
        <w:r>
          <w:t>, click Apply then OK:</w:t>
        </w:r>
      </w:ins>
      <w:ins w:id="580" w:author="Brown, Evan" w:date="2013-10-12T14:22:00Z">
        <w:r>
          <w:br/>
        </w:r>
        <w:r w:rsidRPr="008C4465">
          <w:rPr>
            <w:noProof/>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581" w:author="Brown, Evan" w:date="2013-10-12T14:04:00Z">
          <w:pPr>
            <w:pStyle w:val="ListParagraph"/>
            <w:numPr>
              <w:numId w:val="7"/>
            </w:numPr>
            <w:ind w:hanging="360"/>
          </w:pPr>
        </w:pPrChange>
      </w:pPr>
    </w:p>
    <w:p w14:paraId="3B130E1F" w14:textId="4252745F" w:rsidR="0003039D" w:rsidRPr="00477747" w:rsidRDefault="006B2D9D">
      <w:pPr>
        <w:pStyle w:val="Title"/>
        <w:rPr>
          <w:ins w:id="582" w:author="Brown, Evan" w:date="2013-10-10T19:22:00Z"/>
        </w:rPr>
        <w:pPrChange w:id="583" w:author="Brown, Evan" w:date="2013-10-10T19:23:00Z">
          <w:pPr/>
        </w:pPrChange>
      </w:pPr>
      <w:ins w:id="584" w:author="Brown, Evan" w:date="2013-10-10T14:18:00Z">
        <w:r>
          <w:br w:type="page"/>
        </w:r>
      </w:ins>
    </w:p>
    <w:p w14:paraId="2FBF9730" w14:textId="7579F8AD" w:rsidR="006B2D9D" w:rsidRPr="0003039D" w:rsidRDefault="006B2D9D">
      <w:pPr>
        <w:pStyle w:val="Title"/>
        <w:rPr>
          <w:ins w:id="585" w:author="Brown, Evan" w:date="2013-10-10T14:19:00Z"/>
        </w:rPr>
      </w:pPr>
      <w:ins w:id="586" w:author="Brown, Evan" w:date="2013-10-10T14:19:00Z">
        <w:r>
          <w:lastRenderedPageBreak/>
          <w:t>Import EB Environment Into Eclipse</w:t>
        </w:r>
      </w:ins>
    </w:p>
    <w:p w14:paraId="05494DAF" w14:textId="77777777" w:rsidR="006B2D9D" w:rsidRPr="006B2D9D" w:rsidRDefault="006B2D9D">
      <w:pPr>
        <w:pStyle w:val="Heading1"/>
        <w:rPr>
          <w:ins w:id="587" w:author="Brown, Evan" w:date="2013-10-10T14:20:00Z"/>
        </w:rPr>
        <w:pPrChange w:id="588" w:author="Brown, Evan" w:date="2013-10-10T19:45:00Z">
          <w:pPr/>
        </w:pPrChange>
      </w:pPr>
      <w:bookmarkStart w:id="589" w:name="_Toc244419823"/>
      <w:ins w:id="590" w:author="Brown, Evan" w:date="2013-10-10T14:20:00Z">
        <w:r w:rsidRPr="006B2D9D">
          <w:t>Import EB Environment Into Eclipse</w:t>
        </w:r>
        <w:bookmarkEnd w:id="589"/>
      </w:ins>
    </w:p>
    <w:p w14:paraId="0476DD22" w14:textId="7C9003E1" w:rsidR="006B2D9D" w:rsidRDefault="00440A72" w:rsidP="006B2D9D">
      <w:pPr>
        <w:rPr>
          <w:ins w:id="591" w:author="Brown, Evan" w:date="2013-10-10T14:55:00Z"/>
        </w:rPr>
      </w:pPr>
      <w:ins w:id="592" w:author="Brown, Evan" w:date="2013-10-10T14:52:00Z">
        <w:r>
          <w:t xml:space="preserve">In the previous </w:t>
        </w:r>
        <w:r>
          <w:rPr>
            <w:i/>
          </w:rPr>
          <w:t>Deploy the App</w:t>
        </w:r>
        <w:r>
          <w:t xml:space="preserve"> section of this lab, you used CloudFormation to launch your EB application and all of its dependencies (i.e., database, S3 bucket, etc). You should now have an Elastic Beanstalk environment available that is hosting an initial version of the sample application.</w:t>
        </w:r>
      </w:ins>
      <w:ins w:id="593" w:author="Brown, Evan" w:date="2013-10-10T14:53:00Z">
        <w:r w:rsidR="00371C63">
          <w:t xml:space="preserve"> In the following steps, you will import that environment into </w:t>
        </w:r>
      </w:ins>
      <w:ins w:id="594" w:author="Brown, Evan" w:date="2013-10-10T14:55:00Z">
        <w:r w:rsidR="00371C63">
          <w:t>your IDE</w:t>
        </w:r>
      </w:ins>
      <w:ins w:id="595" w:author="Brown, Evan" w:date="2013-10-10T14:53:00Z">
        <w:r w:rsidR="00371C63">
          <w:t xml:space="preserve"> using the AWS Too</w:t>
        </w:r>
      </w:ins>
      <w:ins w:id="596" w:author="Brown, Evan" w:date="2013-10-10T15:06:00Z">
        <w:r w:rsidR="00B172B8">
          <w:t>l</w:t>
        </w:r>
      </w:ins>
      <w:ins w:id="597" w:author="Brown, Evan" w:date="2013-10-10T14:53:00Z">
        <w:r w:rsidR="00371C63">
          <w:t>kit for Eclipse.</w:t>
        </w:r>
      </w:ins>
      <w:ins w:id="598"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599" w:author="Brown, Evan" w:date="2013-10-10T14:56:00Z"/>
        </w:rPr>
      </w:pPr>
    </w:p>
    <w:p w14:paraId="7DE6E6C3" w14:textId="34FA2426" w:rsidR="00371C63" w:rsidRDefault="00AA58E8">
      <w:pPr>
        <w:pStyle w:val="ListParagraph"/>
        <w:numPr>
          <w:ilvl w:val="0"/>
          <w:numId w:val="15"/>
        </w:numPr>
        <w:rPr>
          <w:ins w:id="600" w:author="Brown, Evan" w:date="2013-10-10T15:03:00Z"/>
        </w:rPr>
        <w:pPrChange w:id="601" w:author="Brown, Evan" w:date="2013-10-10T14:56:00Z">
          <w:pPr/>
        </w:pPrChange>
      </w:pPr>
      <w:ins w:id="602" w:author="Brown, Evan" w:date="2013-10-10T15:03:00Z">
        <w:r>
          <w:t xml:space="preserve"> Right-click the Servers </w:t>
        </w:r>
      </w:ins>
      <w:ins w:id="603" w:author="Brown, Evan" w:date="2013-10-10T15:06:00Z">
        <w:r w:rsidR="00B172B8">
          <w:t>view</w:t>
        </w:r>
      </w:ins>
      <w:ins w:id="604" w:author="Brown, Evan" w:date="2013-10-10T15:03:00Z">
        <w:r>
          <w:t xml:space="preserve"> </w:t>
        </w:r>
      </w:ins>
      <w:ins w:id="605" w:author="Brown, Evan" w:date="2013-10-10T15:06:00Z">
        <w:r w:rsidR="00B172B8">
          <w:t xml:space="preserve">area </w:t>
        </w:r>
      </w:ins>
      <w:ins w:id="606" w:author="Brown, Evan" w:date="2013-10-10T15:03:00Z">
        <w:r>
          <w:t xml:space="preserve">in Eclipse </w:t>
        </w:r>
        <w:r w:rsidR="00B172B8">
          <w:t>and choose New &gt; Server:</w:t>
        </w:r>
      </w:ins>
      <w:ins w:id="607"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15"/>
        </w:numPr>
        <w:rPr>
          <w:ins w:id="608" w:author="Brown, Evan" w:date="2013-10-10T15:05:00Z"/>
        </w:rPr>
        <w:pPrChange w:id="609" w:author="Brown, Evan" w:date="2013-10-10T14:56:00Z">
          <w:pPr/>
        </w:pPrChange>
      </w:pPr>
      <w:ins w:id="610" w:author="Brown, Evan" w:date="2013-10-10T15:04:00Z">
        <w:r>
          <w:t>Locate and select the AWS Elastic Beanstalk for Tomcat 7 server type and click Next</w:t>
        </w:r>
      </w:ins>
      <w:ins w:id="611"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15"/>
        </w:numPr>
        <w:rPr>
          <w:ins w:id="612" w:author="Brown, Evan" w:date="2013-10-10T15:07:00Z"/>
        </w:rPr>
        <w:pPrChange w:id="613" w:author="Brown, Evan" w:date="2013-10-10T14:56:00Z">
          <w:pPr/>
        </w:pPrChange>
      </w:pPr>
      <w:ins w:id="614" w:author="Brown, Evan" w:date="2013-10-10T15:06:00Z">
        <w:r>
          <w:lastRenderedPageBreak/>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615" w:author="Brown, Evan" w:date="2013-10-10T15:07:00Z">
        <w:r>
          <w:br/>
        </w:r>
      </w:ins>
    </w:p>
    <w:p w14:paraId="282390EE" w14:textId="7BE28B2C" w:rsidR="00B172B8" w:rsidRDefault="00B172B8">
      <w:pPr>
        <w:pStyle w:val="ListParagraph"/>
        <w:numPr>
          <w:ilvl w:val="0"/>
          <w:numId w:val="15"/>
        </w:numPr>
        <w:rPr>
          <w:ins w:id="616" w:author="Brown, Evan" w:date="2013-10-10T15:07:00Z"/>
        </w:rPr>
        <w:pPrChange w:id="617" w:author="Brown, Evan" w:date="2013-10-10T14:56:00Z">
          <w:pPr/>
        </w:pPrChange>
      </w:pPr>
      <w:ins w:id="618"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15"/>
        </w:numPr>
        <w:rPr>
          <w:ins w:id="619" w:author="Brown, Evan" w:date="2013-10-10T16:36:00Z"/>
        </w:rPr>
        <w:pPrChange w:id="620" w:author="Brown, Evan" w:date="2013-10-10T14:56:00Z">
          <w:pPr/>
        </w:pPrChange>
      </w:pPr>
      <w:ins w:id="621"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15"/>
        </w:numPr>
        <w:rPr>
          <w:ins w:id="622" w:author="Brown, Evan" w:date="2013-10-10T16:38:00Z"/>
        </w:rPr>
        <w:pPrChange w:id="623" w:author="Brown, Evan" w:date="2013-10-10T14:56:00Z">
          <w:pPr/>
        </w:pPrChange>
      </w:pPr>
      <w:ins w:id="624" w:author="Brown, Evan" w:date="2013-10-10T16:36:00Z">
        <w:r>
          <w:t xml:space="preserve">You should now see </w:t>
        </w:r>
      </w:ins>
      <w:ins w:id="625"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626" w:author="Brown, Evan" w:date="2013-10-10T16:38:00Z">
        <w:r w:rsidR="00C56F8F">
          <w:br/>
        </w:r>
      </w:ins>
    </w:p>
    <w:p w14:paraId="12FEF76B" w14:textId="0CFD9ACF" w:rsidR="00C56F8F" w:rsidRDefault="00C56F8F">
      <w:pPr>
        <w:pStyle w:val="ListParagraph"/>
        <w:numPr>
          <w:ilvl w:val="0"/>
          <w:numId w:val="15"/>
        </w:numPr>
        <w:rPr>
          <w:ins w:id="627" w:author="Brown, Evan" w:date="2013-10-10T16:42:00Z"/>
        </w:rPr>
        <w:pPrChange w:id="628" w:author="Brown, Evan" w:date="2013-10-10T14:56:00Z">
          <w:pPr/>
        </w:pPrChange>
      </w:pPr>
      <w:ins w:id="629" w:author="Brown, Evan" w:date="2013-10-10T16:38:00Z">
        <w:r>
          <w:t xml:space="preserve">Double-click the Elastic Beanstalk server to </w:t>
        </w:r>
      </w:ins>
      <w:ins w:id="630" w:author="Brown, Evan" w:date="2013-10-10T16:39:00Z">
        <w:r>
          <w:t>view its complete configuration within your IDE:</w:t>
        </w:r>
        <w:r>
          <w:br/>
        </w:r>
      </w:ins>
      <w:ins w:id="631" w:author="Brown, Evan" w:date="2013-10-10T16:42:00Z">
        <w:r w:rsidR="007D3660">
          <w:rPr>
            <w:noProof/>
          </w:rPr>
          <w:lastRenderedPageBreak/>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15"/>
        </w:numPr>
        <w:rPr>
          <w:ins w:id="632" w:author="Brown, Evan" w:date="2013-10-10T14:19:00Z"/>
        </w:rPr>
        <w:pPrChange w:id="633" w:author="Brown, Evan" w:date="2013-10-10T14:56:00Z">
          <w:pPr/>
        </w:pPrChange>
      </w:pPr>
      <w:ins w:id="634" w:author="Brown, Evan" w:date="2013-10-10T16:42:00Z">
        <w:r>
          <w:t>Click the Logs tab followed by the refresh button in the top-right of the screen</w:t>
        </w:r>
      </w:ins>
      <w:ins w:id="635" w:author="Brown, Evan" w:date="2013-10-10T16:43:00Z">
        <w:r>
          <w:t xml:space="preserve"> to view a snapshot of the logs from the servers running in your Elastic Beanstalk environment:</w:t>
        </w:r>
        <w:r>
          <w:br/>
        </w:r>
      </w:ins>
      <w:ins w:id="636"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637" w:author="Brown, Evan" w:date="2013-10-10T17:05:00Z"/>
        </w:rPr>
      </w:pPr>
      <w:ins w:id="638" w:author="Brown, Evan" w:date="2013-10-10T17:05:00Z">
        <w:r>
          <w:br w:type="page"/>
        </w:r>
      </w:ins>
    </w:p>
    <w:p w14:paraId="34F924B1" w14:textId="0B49AB6F" w:rsidR="004763F7" w:rsidRDefault="004763F7" w:rsidP="004763F7">
      <w:pPr>
        <w:pStyle w:val="Title"/>
        <w:rPr>
          <w:ins w:id="639" w:author="Brown, Evan" w:date="2013-10-10T17:05:00Z"/>
        </w:rPr>
      </w:pPr>
      <w:ins w:id="640" w:author="Brown, Evan" w:date="2013-10-10T17:09:00Z">
        <w:r>
          <w:lastRenderedPageBreak/>
          <w:t>Open</w:t>
        </w:r>
      </w:ins>
      <w:ins w:id="641" w:author="Brown, Evan" w:date="2013-10-10T17:06:00Z">
        <w:r>
          <w:t xml:space="preserve"> </w:t>
        </w:r>
      </w:ins>
      <w:ins w:id="642" w:author="Brown, Evan" w:date="2013-10-10T17:05:00Z">
        <w:r>
          <w:t xml:space="preserve">the Elastic Beanstalk </w:t>
        </w:r>
      </w:ins>
      <w:ins w:id="643" w:author="Brown, Evan" w:date="2013-10-10T17:06:00Z">
        <w:r>
          <w:t>Console</w:t>
        </w:r>
      </w:ins>
    </w:p>
    <w:p w14:paraId="32B7FBA7" w14:textId="24C12B8F" w:rsidR="004763F7" w:rsidRPr="004763F7" w:rsidRDefault="004763F7">
      <w:pPr>
        <w:pStyle w:val="Heading1"/>
        <w:rPr>
          <w:ins w:id="644" w:author="Brown, Evan" w:date="2013-10-10T17:06:00Z"/>
        </w:rPr>
        <w:pPrChange w:id="645" w:author="Brown, Evan" w:date="2013-10-10T19:45:00Z">
          <w:pPr>
            <w:ind w:left="360"/>
          </w:pPr>
        </w:pPrChange>
      </w:pPr>
      <w:bookmarkStart w:id="646" w:name="_Toc244419824"/>
      <w:ins w:id="647" w:author="Brown, Evan" w:date="2013-10-10T17:09:00Z">
        <w:r>
          <w:t>Open</w:t>
        </w:r>
      </w:ins>
      <w:ins w:id="648" w:author="Brown, Evan" w:date="2013-10-10T17:06:00Z">
        <w:r w:rsidRPr="004763F7">
          <w:t xml:space="preserve"> the Elastic Beanstalk Console</w:t>
        </w:r>
        <w:bookmarkEnd w:id="646"/>
      </w:ins>
    </w:p>
    <w:p w14:paraId="2F5371CA" w14:textId="77777777" w:rsidR="00A63444" w:rsidRDefault="004763F7">
      <w:pPr>
        <w:rPr>
          <w:ins w:id="649" w:author="Brown, Evan" w:date="2013-10-10T17:10:00Z"/>
        </w:rPr>
        <w:pPrChange w:id="650" w:author="Brown, Evan" w:date="2013-10-10T17:08:00Z">
          <w:pPr>
            <w:pStyle w:val="ListParagraph"/>
            <w:numPr>
              <w:numId w:val="7"/>
            </w:numPr>
            <w:tabs>
              <w:tab w:val="left" w:pos="1340"/>
            </w:tabs>
            <w:ind w:hanging="360"/>
          </w:pPr>
        </w:pPrChange>
      </w:pPr>
      <w:ins w:id="651" w:author="Brown, Evan" w:date="2013-10-10T17:08:00Z">
        <w:r>
          <w:t>In the previous section you viewed the configuration of your Elastic Beanstalk environment using the AWS Toolk</w:t>
        </w:r>
      </w:ins>
      <w:ins w:id="652" w:author="Brown, Evan" w:date="2013-10-10T17:09:00Z">
        <w:r>
          <w:t>it. In this sec</w:t>
        </w:r>
      </w:ins>
      <w:ins w:id="653" w:author="Brown, Evan" w:date="2013-10-10T17:10:00Z">
        <w:r w:rsidR="00A63444">
          <w:t>tion, use the Elastic Beanstalk Management Console to view and manage your environment from a web browser.</w:t>
        </w:r>
      </w:ins>
    </w:p>
    <w:p w14:paraId="7032D02B" w14:textId="77777777" w:rsidR="00A63444" w:rsidRDefault="00A63444">
      <w:pPr>
        <w:rPr>
          <w:ins w:id="654" w:author="Brown, Evan" w:date="2013-10-10T17:11:00Z"/>
        </w:rPr>
        <w:pPrChange w:id="655" w:author="Brown, Evan" w:date="2013-10-10T17:08:00Z">
          <w:pPr>
            <w:pStyle w:val="ListParagraph"/>
            <w:numPr>
              <w:numId w:val="7"/>
            </w:numPr>
            <w:tabs>
              <w:tab w:val="left" w:pos="1340"/>
            </w:tabs>
            <w:ind w:hanging="360"/>
          </w:pPr>
        </w:pPrChange>
      </w:pPr>
    </w:p>
    <w:p w14:paraId="15640398" w14:textId="2F41270E" w:rsidR="000242F7" w:rsidDel="00771AEB" w:rsidRDefault="000242F7">
      <w:pPr>
        <w:rPr>
          <w:del w:id="656" w:author="Brown, Evan" w:date="2013-10-07T09:47:00Z"/>
        </w:rPr>
        <w:pPrChange w:id="657" w:author="Brown, Evan" w:date="2013-10-10T17:08:00Z">
          <w:pPr>
            <w:pStyle w:val="ListParagraph"/>
            <w:numPr>
              <w:numId w:val="7"/>
            </w:numPr>
            <w:ind w:hanging="360"/>
          </w:pPr>
        </w:pPrChange>
      </w:pPr>
      <w:del w:id="658"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rPr>
          <w:del w:id="659" w:author="Brown, Evan" w:date="2013-10-07T09:47:00Z"/>
        </w:rPr>
        <w:pPrChange w:id="660" w:author="Brown, Evan" w:date="2013-10-10T17:08:00Z">
          <w:pPr>
            <w:pStyle w:val="ListParagraph"/>
            <w:numPr>
              <w:numId w:val="7"/>
            </w:numPr>
            <w:ind w:hanging="360"/>
          </w:pPr>
        </w:pPrChange>
      </w:pPr>
      <w:del w:id="661"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rPr>
          <w:del w:id="662" w:author="Brown, Evan" w:date="2013-10-07T09:47:00Z"/>
        </w:rPr>
        <w:pPrChange w:id="663" w:author="Brown, Evan" w:date="2013-10-10T17:08:00Z">
          <w:pPr>
            <w:pStyle w:val="ListParagraph"/>
            <w:numPr>
              <w:numId w:val="7"/>
            </w:numPr>
            <w:ind w:hanging="360"/>
          </w:pPr>
        </w:pPrChange>
      </w:pPr>
      <w:del w:id="664"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rPr>
          <w:del w:id="665" w:author="Brown, Evan" w:date="2013-10-07T09:47:00Z"/>
        </w:rPr>
        <w:pPrChange w:id="666" w:author="Brown, Evan" w:date="2013-10-10T17:08:00Z">
          <w:pPr>
            <w:pStyle w:val="ListParagraph"/>
            <w:numPr>
              <w:numId w:val="7"/>
            </w:numPr>
            <w:ind w:hanging="360"/>
          </w:pPr>
        </w:pPrChange>
      </w:pPr>
      <w:del w:id="667"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rPr>
          <w:del w:id="668" w:author="Brown, Evan" w:date="2013-10-07T09:47:00Z"/>
        </w:rPr>
        <w:pPrChange w:id="669" w:author="Brown, Evan" w:date="2013-10-10T17:08:00Z">
          <w:pPr>
            <w:pStyle w:val="Heading2"/>
          </w:pPr>
        </w:pPrChange>
      </w:pPr>
    </w:p>
    <w:p w14:paraId="10A29F2B" w14:textId="5914BEF7" w:rsidR="00EF4FFF" w:rsidDel="00771AEB" w:rsidRDefault="00EF4FFF">
      <w:pPr>
        <w:rPr>
          <w:del w:id="670" w:author="Brown, Evan" w:date="2013-10-07T09:47:00Z"/>
        </w:rPr>
        <w:pPrChange w:id="671" w:author="Brown, Evan" w:date="2013-10-10T17:08:00Z">
          <w:pPr>
            <w:pStyle w:val="Heading2"/>
          </w:pPr>
        </w:pPrChange>
      </w:pPr>
      <w:del w:id="672" w:author="Brown, Evan" w:date="2013-10-07T09:47:00Z">
        <w:r w:rsidDel="00771AEB">
          <w:delText>Customize How Eclipse Assembles Your WAR</w:delText>
        </w:r>
      </w:del>
    </w:p>
    <w:p w14:paraId="5F613785" w14:textId="61B336F9" w:rsidR="00EF4FFF" w:rsidDel="00771AEB" w:rsidRDefault="00EF4FFF">
      <w:pPr>
        <w:rPr>
          <w:del w:id="673" w:author="Brown, Evan" w:date="2013-10-07T09:47:00Z"/>
        </w:rPr>
      </w:pPr>
      <w:del w:id="674"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rPr>
          <w:del w:id="675" w:author="Brown, Evan" w:date="2013-10-07T09:47:00Z"/>
        </w:rPr>
      </w:pPr>
    </w:p>
    <w:p w14:paraId="3E9DEBBF" w14:textId="0AB74313" w:rsidR="003D3EB7" w:rsidRPr="003D3EB7" w:rsidDel="00771AEB" w:rsidRDefault="003D3EB7">
      <w:pPr>
        <w:rPr>
          <w:del w:id="676" w:author="Brown, Evan" w:date="2013-10-07T09:47:00Z"/>
        </w:rPr>
        <w:pPrChange w:id="677" w:author="Brown, Evan" w:date="2013-10-10T17:08:00Z">
          <w:pPr>
            <w:pStyle w:val="ListParagraph"/>
            <w:numPr>
              <w:numId w:val="7"/>
            </w:numPr>
            <w:ind w:hanging="360"/>
          </w:pPr>
        </w:pPrChange>
      </w:pPr>
      <w:del w:id="678"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rPr>
          <w:del w:id="679" w:author="Brown, Evan" w:date="2013-10-07T09:47:00Z"/>
        </w:rPr>
        <w:pPrChange w:id="680" w:author="Brown, Evan" w:date="2013-10-10T17:08:00Z">
          <w:pPr>
            <w:pStyle w:val="ListParagraph"/>
            <w:numPr>
              <w:numId w:val="7"/>
            </w:numPr>
            <w:ind w:hanging="360"/>
          </w:pPr>
        </w:pPrChange>
      </w:pPr>
      <w:del w:id="681"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rPr>
          <w:del w:id="682" w:author="Brown, Evan" w:date="2013-10-07T09:47:00Z"/>
        </w:rPr>
        <w:pPrChange w:id="683" w:author="Brown, Evan" w:date="2013-10-10T17:08:00Z">
          <w:pPr>
            <w:pStyle w:val="ListParagraph"/>
          </w:pPr>
        </w:pPrChange>
      </w:pPr>
    </w:p>
    <w:p w14:paraId="0C90D715" w14:textId="199269BF" w:rsidR="003D3EB7" w:rsidRPr="003D3EB7" w:rsidDel="00771AEB" w:rsidRDefault="003D3EB7">
      <w:pPr>
        <w:rPr>
          <w:del w:id="684" w:author="Brown, Evan" w:date="2013-10-07T09:47:00Z"/>
        </w:rPr>
        <w:pPrChange w:id="685" w:author="Brown, Evan" w:date="2013-10-10T17:08:00Z">
          <w:pPr>
            <w:pStyle w:val="ListParagraph"/>
            <w:numPr>
              <w:numId w:val="7"/>
            </w:numPr>
            <w:ind w:hanging="360"/>
          </w:pPr>
        </w:pPrChange>
      </w:pPr>
      <w:del w:id="686"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rPr>
          <w:del w:id="687" w:author="Brown, Evan" w:date="2013-10-07T09:47:00Z"/>
        </w:rPr>
      </w:pPr>
    </w:p>
    <w:p w14:paraId="26279C96" w14:textId="75B93FFE" w:rsidR="003D3EB7" w:rsidRPr="003D3EB7" w:rsidDel="00771AEB" w:rsidRDefault="003D3EB7">
      <w:pPr>
        <w:rPr>
          <w:del w:id="688" w:author="Brown, Evan" w:date="2013-10-07T09:47:00Z"/>
        </w:rPr>
        <w:pPrChange w:id="689" w:author="Brown, Evan" w:date="2013-10-10T17:08:00Z">
          <w:pPr>
            <w:pStyle w:val="ListParagraph"/>
            <w:numPr>
              <w:numId w:val="7"/>
            </w:numPr>
            <w:ind w:hanging="360"/>
          </w:pPr>
        </w:pPrChange>
      </w:pPr>
      <w:del w:id="690"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rPr>
          <w:del w:id="691" w:author="Brown, Evan" w:date="2013-10-07T09:47:00Z"/>
        </w:rPr>
      </w:pPr>
    </w:p>
    <w:p w14:paraId="0A5F817F" w14:textId="6FF0E8A0" w:rsidR="003D3EB7" w:rsidRPr="003D3EB7" w:rsidDel="00771AEB" w:rsidRDefault="003D3EB7">
      <w:pPr>
        <w:rPr>
          <w:del w:id="692" w:author="Brown, Evan" w:date="2013-10-07T09:47:00Z"/>
        </w:rPr>
        <w:pPrChange w:id="693" w:author="Brown, Evan" w:date="2013-10-10T17:08:00Z">
          <w:pPr>
            <w:pStyle w:val="ListParagraph"/>
            <w:numPr>
              <w:numId w:val="7"/>
            </w:numPr>
            <w:ind w:hanging="360"/>
          </w:pPr>
        </w:pPrChange>
      </w:pPr>
      <w:del w:id="694"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rPr>
          <w:del w:id="695" w:author="Brown, Evan" w:date="2013-10-07T09:47:00Z"/>
        </w:rPr>
      </w:pPr>
    </w:p>
    <w:p w14:paraId="59763AE6" w14:textId="037F51FC" w:rsidR="00B41007" w:rsidDel="00771AEB" w:rsidRDefault="003D3EB7">
      <w:pPr>
        <w:rPr>
          <w:del w:id="696" w:author="Brown, Evan" w:date="2013-10-07T09:47:00Z"/>
        </w:rPr>
      </w:pPr>
      <w:del w:id="697"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rPr>
          <w:del w:id="698" w:author="Brown, Evan" w:date="2013-10-10T14:17:00Z"/>
        </w:rPr>
        <w:pPrChange w:id="699" w:author="Brown, Evan" w:date="2013-10-10T17:08:00Z">
          <w:pPr>
            <w:pStyle w:val="Heading2"/>
          </w:pPr>
        </w:pPrChange>
      </w:pPr>
      <w:del w:id="700" w:author="Brown, Evan" w:date="2013-10-10T14:17:00Z">
        <w:r w:rsidDel="006B2D9D">
          <w:delText>Deploy App to Elastic Beanstalk</w:delText>
        </w:r>
      </w:del>
    </w:p>
    <w:p w14:paraId="27BE6831" w14:textId="531C49BF" w:rsidR="00B41007" w:rsidDel="006B2D9D" w:rsidRDefault="00B41007">
      <w:pPr>
        <w:rPr>
          <w:del w:id="701" w:author="Brown, Evan" w:date="2013-10-10T14:17:00Z"/>
        </w:rPr>
        <w:pPrChange w:id="702" w:author="Brown, Evan" w:date="2013-10-10T17:08:00Z">
          <w:pPr>
            <w:tabs>
              <w:tab w:val="left" w:pos="1340"/>
            </w:tabs>
          </w:pPr>
        </w:pPrChange>
      </w:pPr>
      <w:del w:id="703"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rPr>
          <w:del w:id="704" w:author="Brown, Evan" w:date="2013-10-10T14:17:00Z"/>
        </w:rPr>
        <w:pPrChange w:id="705" w:author="Brown, Evan" w:date="2013-10-10T17:08:00Z">
          <w:pPr>
            <w:tabs>
              <w:tab w:val="left" w:pos="1340"/>
            </w:tabs>
          </w:pPr>
        </w:pPrChange>
      </w:pPr>
    </w:p>
    <w:p w14:paraId="6D3BDA81" w14:textId="6E7CBA5B" w:rsidR="00B41007" w:rsidRPr="00B41007" w:rsidDel="006B2D9D" w:rsidRDefault="00B41007">
      <w:pPr>
        <w:rPr>
          <w:del w:id="706" w:author="Brown, Evan" w:date="2013-10-10T14:17:00Z"/>
        </w:rPr>
        <w:pPrChange w:id="707" w:author="Brown, Evan" w:date="2013-10-10T17:08:00Z">
          <w:pPr>
            <w:pStyle w:val="ListParagraph"/>
            <w:numPr>
              <w:numId w:val="7"/>
            </w:numPr>
            <w:tabs>
              <w:tab w:val="left" w:pos="1340"/>
            </w:tabs>
            <w:ind w:hanging="360"/>
          </w:pPr>
        </w:pPrChange>
      </w:pPr>
      <w:del w:id="708"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rPr>
          <w:del w:id="709" w:author="Brown, Evan" w:date="2013-10-10T14:17:00Z"/>
        </w:rPr>
        <w:pPrChange w:id="710" w:author="Brown, Evan" w:date="2013-10-10T17:08:00Z">
          <w:pPr>
            <w:pStyle w:val="ListParagraph"/>
            <w:numPr>
              <w:numId w:val="7"/>
            </w:numPr>
            <w:tabs>
              <w:tab w:val="left" w:pos="1340"/>
            </w:tabs>
            <w:ind w:hanging="360"/>
          </w:pPr>
        </w:pPrChange>
      </w:pPr>
      <w:del w:id="711"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rPr>
          <w:del w:id="712" w:author="Brown, Evan" w:date="2013-10-10T14:17:00Z"/>
        </w:rPr>
        <w:pPrChange w:id="713" w:author="Brown, Evan" w:date="2013-10-10T17:08:00Z">
          <w:pPr>
            <w:pStyle w:val="ListParagraph"/>
            <w:numPr>
              <w:numId w:val="7"/>
            </w:numPr>
            <w:tabs>
              <w:tab w:val="left" w:pos="1340"/>
            </w:tabs>
            <w:ind w:hanging="360"/>
          </w:pPr>
        </w:pPrChange>
      </w:pPr>
      <w:del w:id="714"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75737497" w14:textId="7EA47A26" w:rsidR="000455A5" w:rsidRDefault="000455A5">
      <w:pPr>
        <w:pStyle w:val="ListParagraph"/>
        <w:numPr>
          <w:ilvl w:val="0"/>
          <w:numId w:val="15"/>
        </w:numPr>
        <w:rPr>
          <w:ins w:id="715" w:author="Brown, Evan" w:date="2013-10-10T17:13:00Z"/>
        </w:rPr>
        <w:pPrChange w:id="716" w:author="Brown, Evan" w:date="2013-10-10T17:11:00Z">
          <w:pPr>
            <w:pStyle w:val="ListParagraph"/>
            <w:numPr>
              <w:numId w:val="7"/>
            </w:numPr>
            <w:tabs>
              <w:tab w:val="left" w:pos="1340"/>
            </w:tabs>
            <w:ind w:hanging="360"/>
          </w:pPr>
        </w:pPrChange>
      </w:pPr>
      <w:del w:id="717"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718" w:author="Brown, Evan" w:date="2013-10-10T17:13:00Z">
        <w:r w:rsidR="005B6469">
          <w:t xml:space="preserve">Navigate to </w:t>
        </w:r>
        <w:r w:rsidR="005B6469">
          <w:fldChar w:fldCharType="begin"/>
        </w:r>
        <w:r w:rsidR="005B6469">
          <w:instrText xml:space="preserve"> HYPERLINK "</w:instrText>
        </w:r>
        <w:r w:rsidR="005B6469" w:rsidRPr="005B6469">
          <w:instrText>https://console.aws.amazon.com/elasticbeanstalk</w:instrText>
        </w:r>
        <w:r w:rsidR="005B6469">
          <w:instrText xml:space="preserve">" </w:instrText>
        </w:r>
        <w:r w:rsidR="005B6469">
          <w:fldChar w:fldCharType="separate"/>
        </w:r>
        <w:r w:rsidR="005B6469" w:rsidRPr="00790552">
          <w:rPr>
            <w:rStyle w:val="Hyperlink"/>
          </w:rPr>
          <w:t>https://console.aws.amazon.com/elasticbeanstalk</w:t>
        </w:r>
        <w:r w:rsidR="005B6469">
          <w:fldChar w:fldCharType="end"/>
        </w:r>
        <w:r w:rsidR="005B6469">
          <w:t xml:space="preserve"> in a web browser</w:t>
        </w:r>
        <w:r w:rsidR="005B6469">
          <w:br/>
        </w:r>
      </w:ins>
    </w:p>
    <w:p w14:paraId="4C734ED7" w14:textId="0EDC5D20" w:rsidR="005B6469" w:rsidRDefault="005B6469">
      <w:pPr>
        <w:pStyle w:val="ListParagraph"/>
        <w:numPr>
          <w:ilvl w:val="0"/>
          <w:numId w:val="15"/>
        </w:numPr>
        <w:rPr>
          <w:ins w:id="719" w:author="Brown, Evan" w:date="2013-10-10T17:24:00Z"/>
        </w:rPr>
        <w:pPrChange w:id="720" w:author="Brown, Evan" w:date="2013-10-10T17:11:00Z">
          <w:pPr>
            <w:pStyle w:val="ListParagraph"/>
            <w:numPr>
              <w:numId w:val="7"/>
            </w:numPr>
            <w:tabs>
              <w:tab w:val="left" w:pos="1340"/>
            </w:tabs>
            <w:ind w:hanging="360"/>
          </w:pPr>
        </w:pPrChange>
      </w:pPr>
      <w:commentRangeStart w:id="721"/>
      <w:ins w:id="722" w:author="Brown, Evan" w:date="2013-10-10T17:13:00Z">
        <w:r>
          <w:t>If this is your first time signing into the console, see Appendix Q for instructions on authenticating using QwikLab credentials.</w:t>
        </w:r>
      </w:ins>
      <w:commentRangeEnd w:id="721"/>
      <w:ins w:id="723" w:author="Brown, Evan" w:date="2013-10-10T17:19:00Z">
        <w:r>
          <w:rPr>
            <w:rStyle w:val="CommentReference"/>
          </w:rPr>
          <w:commentReference w:id="721"/>
        </w:r>
      </w:ins>
      <w:ins w:id="725" w:author="Brown, Evan" w:date="2013-10-10T17:24:00Z">
        <w:r w:rsidR="008636E5">
          <w:br/>
        </w:r>
      </w:ins>
    </w:p>
    <w:p w14:paraId="40C63497" w14:textId="391EEEFB" w:rsidR="008636E5" w:rsidRDefault="008636E5">
      <w:pPr>
        <w:pStyle w:val="ListParagraph"/>
        <w:numPr>
          <w:ilvl w:val="0"/>
          <w:numId w:val="15"/>
        </w:numPr>
        <w:rPr>
          <w:ins w:id="726" w:author="Brown, Evan" w:date="2013-10-10T17:26:00Z"/>
        </w:rPr>
        <w:pPrChange w:id="727" w:author="Brown, Evan" w:date="2013-10-10T17:11:00Z">
          <w:pPr>
            <w:pStyle w:val="ListParagraph"/>
            <w:numPr>
              <w:numId w:val="7"/>
            </w:numPr>
            <w:tabs>
              <w:tab w:val="left" w:pos="1340"/>
            </w:tabs>
            <w:ind w:hanging="360"/>
          </w:pPr>
        </w:pPrChange>
      </w:pPr>
      <w:ins w:id="728" w:author="Brown, Evan" w:date="2013-10-10T17:26:00Z">
        <w:r>
          <w:t>The Elastic Beanstalk dashboard shows a view of your applications and environments. Your environment should be in the GREEN state:</w:t>
        </w:r>
      </w:ins>
      <w:ins w:id="729"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730" w:author="Brown, Evan" w:date="2013-10-10T17:26:00Z">
        <w:r>
          <w:br/>
        </w:r>
      </w:ins>
    </w:p>
    <w:p w14:paraId="22A7D17C" w14:textId="77777777" w:rsidR="0002106C" w:rsidRDefault="008636E5">
      <w:pPr>
        <w:pStyle w:val="ListParagraph"/>
        <w:numPr>
          <w:ilvl w:val="0"/>
          <w:numId w:val="15"/>
        </w:numPr>
        <w:rPr>
          <w:ins w:id="731" w:author="Brown, Evan" w:date="2013-10-10T17:30:00Z"/>
        </w:rPr>
        <w:pPrChange w:id="732" w:author="Brown, Evan" w:date="2013-10-10T17:11:00Z">
          <w:pPr>
            <w:pStyle w:val="ListParagraph"/>
            <w:numPr>
              <w:numId w:val="7"/>
            </w:numPr>
            <w:tabs>
              <w:tab w:val="left" w:pos="1340"/>
            </w:tabs>
            <w:ind w:hanging="360"/>
          </w:pPr>
        </w:pPrChange>
      </w:pPr>
      <w:ins w:id="733" w:author="Brown, Evan" w:date="2013-10-10T17:26:00Z">
        <w:r>
          <w:t xml:space="preserve">Click the environment’s name to drill down. The Environment </w:t>
        </w:r>
      </w:ins>
      <w:ins w:id="734" w:author="Brown, Evan" w:date="2013-10-10T17:28:00Z">
        <w:r>
          <w:t>dashboard allows you to view and control the environment’s Configuration, Logs, Monitoring, Alarms, and Events, as well as view the running application via the URL at the top:</w:t>
        </w:r>
        <w:r>
          <w:br/>
        </w:r>
        <w:r>
          <w:rPr>
            <w:noProof/>
          </w:rPr>
          <w:lastRenderedPageBreak/>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735" w:author="Brown, Evan" w:date="2013-10-10T17:30:00Z">
        <w:r w:rsidR="0002106C">
          <w:br/>
        </w:r>
      </w:ins>
    </w:p>
    <w:p w14:paraId="0654FF71" w14:textId="77777777" w:rsidR="003645DA" w:rsidRDefault="0002106C">
      <w:pPr>
        <w:pStyle w:val="NoSpacing"/>
        <w:numPr>
          <w:ilvl w:val="0"/>
          <w:numId w:val="15"/>
        </w:numPr>
        <w:rPr>
          <w:ins w:id="736" w:author="Brown, Evan" w:date="2013-10-10T17:43:00Z"/>
        </w:rPr>
        <w:pPrChange w:id="737" w:author="Brown, Evan" w:date="2013-10-10T17:43:00Z">
          <w:pPr>
            <w:pStyle w:val="Heading1"/>
          </w:pPr>
        </w:pPrChange>
      </w:pPr>
      <w:ins w:id="738"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739" w:author="Brown, Evan" w:date="2013-10-10T17:31:00Z">
        <w:r w:rsidR="00A24575" w:rsidRPr="008C4465">
          <w:rPr>
            <w:noProof/>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740" w:author="Brown, Evan" w:date="2013-10-10T17:43:00Z">
        <w:r w:rsidR="003645DA">
          <w:br/>
        </w:r>
      </w:ins>
    </w:p>
    <w:p w14:paraId="62F1AFB0" w14:textId="77777777" w:rsidR="0075259F" w:rsidRDefault="003645DA">
      <w:pPr>
        <w:pStyle w:val="NoSpacing"/>
        <w:numPr>
          <w:ilvl w:val="0"/>
          <w:numId w:val="15"/>
        </w:numPr>
        <w:rPr>
          <w:ins w:id="741" w:author="Brown, Evan" w:date="2013-10-10T18:08:00Z"/>
        </w:rPr>
        <w:pPrChange w:id="742" w:author="Brown, Evan" w:date="2013-10-10T17:43:00Z">
          <w:pPr>
            <w:pStyle w:val="Heading1"/>
          </w:pPr>
        </w:pPrChange>
      </w:pPr>
      <w:ins w:id="743" w:author="Brown, Evan" w:date="2013-10-10T17:45:00Z">
        <w:r>
          <w:t>Sign up for a new account to access the app</w:t>
        </w:r>
      </w:ins>
      <w:ins w:id="744" w:author="Brown, Evan" w:date="2013-10-10T18:08:00Z">
        <w:r w:rsidR="0075259F">
          <w:t>.</w:t>
        </w:r>
        <w:r w:rsidR="0075259F">
          <w:br/>
        </w:r>
      </w:ins>
    </w:p>
    <w:p w14:paraId="56576D8C" w14:textId="2D0204C2" w:rsidR="003645DA" w:rsidRDefault="0075259F">
      <w:pPr>
        <w:pStyle w:val="NoSpacing"/>
        <w:numPr>
          <w:ilvl w:val="0"/>
          <w:numId w:val="15"/>
        </w:numPr>
        <w:rPr>
          <w:ins w:id="745" w:author="Brown, Evan" w:date="2013-10-10T18:11:00Z"/>
        </w:rPr>
        <w:pPrChange w:id="746" w:author="Brown, Evan" w:date="2013-10-10T17:43:00Z">
          <w:pPr>
            <w:pStyle w:val="Heading1"/>
          </w:pPr>
        </w:pPrChange>
      </w:pPr>
      <w:ins w:id="747" w:author="Brown, Evan" w:date="2013-10-10T18:08:00Z">
        <w:r>
          <w:t>Click the App Config button to view an admin page:</w:t>
        </w:r>
      </w:ins>
      <w:ins w:id="748" w:author="Brown, Evan" w:date="2013-10-10T18:09:00Z">
        <w:r>
          <w:br/>
        </w:r>
        <w:r w:rsidRPr="008C4465">
          <w:rPr>
            <w:noProof/>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749" w:author="Brown, Evan" w:date="2013-10-10T17:45:00Z">
        <w:r w:rsidR="003645DA">
          <w:br/>
        </w:r>
      </w:ins>
    </w:p>
    <w:p w14:paraId="0E3D942D" w14:textId="5E8ED542" w:rsidR="00E950BF" w:rsidRDefault="00E950BF">
      <w:pPr>
        <w:pStyle w:val="NoSpacing"/>
        <w:numPr>
          <w:ilvl w:val="0"/>
          <w:numId w:val="15"/>
        </w:numPr>
        <w:rPr>
          <w:ins w:id="750" w:author="Brown, Evan" w:date="2013-10-10T17:45:00Z"/>
        </w:rPr>
        <w:pPrChange w:id="751" w:author="Brown, Evan" w:date="2013-10-10T17:43:00Z">
          <w:pPr>
            <w:pStyle w:val="Heading1"/>
          </w:pPr>
        </w:pPrChange>
      </w:pPr>
      <w:ins w:id="752" w:author="Brown, Evan" w:date="2013-10-10T18:11:00Z">
        <w:r>
          <w:t>Click to create any Configurable Items:</w:t>
        </w:r>
        <w:r>
          <w:br/>
        </w:r>
        <w:r w:rsidRPr="008C4465">
          <w:rPr>
            <w:noProof/>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pPr>
        <w:pStyle w:val="Heading2"/>
        <w:rPr>
          <w:ins w:id="753" w:author="Brown, Evan" w:date="2013-10-10T17:35:00Z"/>
        </w:rPr>
        <w:pPrChange w:id="754" w:author="Brown, Evan" w:date="2013-10-10T17:47:00Z">
          <w:pPr>
            <w:pStyle w:val="Heading1"/>
          </w:pPr>
        </w:pPrChange>
      </w:pPr>
      <w:bookmarkStart w:id="755" w:name="_Toc244419825"/>
      <w:ins w:id="756" w:author="Brown, Evan" w:date="2013-10-10T17:35:00Z">
        <w:r>
          <w:lastRenderedPageBreak/>
          <w:t>OK, Now What?</w:t>
        </w:r>
        <w:bookmarkEnd w:id="755"/>
      </w:ins>
    </w:p>
    <w:p w14:paraId="7431E4AE" w14:textId="36DAB76E" w:rsidR="008636E5" w:rsidRDefault="00A24575">
      <w:pPr>
        <w:rPr>
          <w:ins w:id="757" w:author="Brown, Evan" w:date="2013-10-10T17:37:00Z"/>
        </w:rPr>
        <w:pPrChange w:id="758" w:author="Brown, Evan" w:date="2013-10-10T17:35:00Z">
          <w:pPr>
            <w:pStyle w:val="ListParagraph"/>
            <w:numPr>
              <w:numId w:val="7"/>
            </w:numPr>
            <w:tabs>
              <w:tab w:val="left" w:pos="1340"/>
            </w:tabs>
            <w:ind w:hanging="360"/>
          </w:pPr>
        </w:pPrChange>
      </w:pPr>
      <w:ins w:id="759" w:author="Brown, Evan" w:date="2013-10-10T17:35:00Z">
        <w:r>
          <w:t>We’re so close to writing code! There</w:t>
        </w:r>
      </w:ins>
      <w:ins w:id="760" w:author="Brown, Evan" w:date="2013-10-10T17:36:00Z">
        <w:r>
          <w:t xml:space="preserve">’s just one </w:t>
        </w:r>
      </w:ins>
      <w:ins w:id="761" w:author="Brown, Evan" w:date="2013-10-10T17:37:00Z">
        <w:r>
          <w:t>short section to complete before we start developing and shipping. Quickly, let’s recap what you’ve done so far:</w:t>
        </w:r>
      </w:ins>
    </w:p>
    <w:p w14:paraId="7F5242EE" w14:textId="77777777" w:rsidR="00A24575" w:rsidRDefault="00A24575">
      <w:pPr>
        <w:rPr>
          <w:ins w:id="762" w:author="Brown, Evan" w:date="2013-10-10T17:37:00Z"/>
        </w:rPr>
        <w:pPrChange w:id="763"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764" w:author="Brown, Evan" w:date="2013-10-10T17:37:00Z"/>
        </w:rPr>
        <w:pPrChange w:id="765" w:author="Brown, Evan" w:date="2013-10-10T17:37:00Z">
          <w:pPr>
            <w:pStyle w:val="ListParagraph"/>
            <w:numPr>
              <w:numId w:val="7"/>
            </w:numPr>
            <w:tabs>
              <w:tab w:val="left" w:pos="1340"/>
            </w:tabs>
            <w:ind w:hanging="360"/>
          </w:pPr>
        </w:pPrChange>
      </w:pPr>
      <w:ins w:id="766" w:author="Brown, Evan" w:date="2013-10-10T17:37:00Z">
        <w:r>
          <w:t>Used QwikLab to deploy the sample application to Elastic Beanstalk</w:t>
        </w:r>
      </w:ins>
    </w:p>
    <w:p w14:paraId="01D189B6" w14:textId="5CD41334" w:rsidR="00A24575" w:rsidRDefault="00A24575">
      <w:pPr>
        <w:pStyle w:val="ListParagraph"/>
        <w:numPr>
          <w:ilvl w:val="0"/>
          <w:numId w:val="19"/>
        </w:numPr>
        <w:rPr>
          <w:ins w:id="767" w:author="Brown, Evan" w:date="2013-10-10T17:39:00Z"/>
        </w:rPr>
        <w:pPrChange w:id="768" w:author="Brown, Evan" w:date="2013-10-10T17:37:00Z">
          <w:pPr>
            <w:pStyle w:val="ListParagraph"/>
            <w:numPr>
              <w:numId w:val="7"/>
            </w:numPr>
            <w:tabs>
              <w:tab w:val="left" w:pos="1340"/>
            </w:tabs>
            <w:ind w:hanging="360"/>
          </w:pPr>
        </w:pPrChange>
      </w:pPr>
      <w:ins w:id="769" w:author="Brown, Evan" w:date="2013-10-10T17:38:00Z">
        <w:r>
          <w:t>Configured Eclipse with your AWS API keys (and remember, you didn’t store them in code or a version-controlled file. Good work!)</w:t>
        </w:r>
      </w:ins>
    </w:p>
    <w:p w14:paraId="7813CBD1" w14:textId="3DA3A26D" w:rsidR="00A24575" w:rsidRDefault="00A24575">
      <w:pPr>
        <w:pStyle w:val="ListParagraph"/>
        <w:numPr>
          <w:ilvl w:val="0"/>
          <w:numId w:val="19"/>
        </w:numPr>
        <w:rPr>
          <w:ins w:id="770" w:author="Brown, Evan" w:date="2013-10-10T17:39:00Z"/>
        </w:rPr>
        <w:pPrChange w:id="771" w:author="Brown, Evan" w:date="2013-10-10T17:37:00Z">
          <w:pPr>
            <w:pStyle w:val="ListParagraph"/>
            <w:numPr>
              <w:numId w:val="7"/>
            </w:numPr>
            <w:tabs>
              <w:tab w:val="left" w:pos="1340"/>
            </w:tabs>
            <w:ind w:hanging="360"/>
          </w:pPr>
        </w:pPrChange>
      </w:pPr>
      <w:ins w:id="772"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773" w:author="Brown, Evan" w:date="2013-10-10T17:39:00Z"/>
        </w:rPr>
        <w:pPrChange w:id="774" w:author="Brown, Evan" w:date="2013-10-10T17:37:00Z">
          <w:pPr>
            <w:pStyle w:val="ListParagraph"/>
            <w:numPr>
              <w:numId w:val="7"/>
            </w:numPr>
            <w:tabs>
              <w:tab w:val="left" w:pos="1340"/>
            </w:tabs>
            <w:ind w:hanging="360"/>
          </w:pPr>
        </w:pPrChange>
      </w:pPr>
      <w:ins w:id="775" w:author="Brown, Evan" w:date="2013-10-10T17:39:00Z">
        <w:r>
          <w:t>Imported the Elastic Beanstalk into Eclipse so you can deploy directly to it from the IDE</w:t>
        </w:r>
      </w:ins>
    </w:p>
    <w:p w14:paraId="756975FF" w14:textId="69E0AE79" w:rsidR="003645DA" w:rsidRDefault="003645DA">
      <w:pPr>
        <w:rPr>
          <w:ins w:id="776" w:author="Brown, Evan" w:date="2013-10-10T17:39:00Z"/>
        </w:rPr>
      </w:pPr>
      <w:ins w:id="777" w:author="Brown, Evan" w:date="2013-10-10T17:39:00Z">
        <w:r>
          <w:br w:type="page"/>
        </w:r>
      </w:ins>
    </w:p>
    <w:p w14:paraId="630BAB17" w14:textId="1902ADF1" w:rsidR="003645DA" w:rsidRDefault="003645DA" w:rsidP="003645DA">
      <w:pPr>
        <w:pStyle w:val="Title"/>
        <w:rPr>
          <w:ins w:id="778" w:author="Brown, Evan" w:date="2013-10-10T17:40:00Z"/>
        </w:rPr>
      </w:pPr>
      <w:ins w:id="779" w:author="Brown, Evan" w:date="2013-10-10T17:40:00Z">
        <w:r>
          <w:lastRenderedPageBreak/>
          <w:t>Import App Config for Local Dev</w:t>
        </w:r>
      </w:ins>
    </w:p>
    <w:p w14:paraId="3D1C39B3" w14:textId="77777777" w:rsidR="003645DA" w:rsidRPr="003645DA" w:rsidRDefault="003645DA">
      <w:pPr>
        <w:pStyle w:val="Heading1"/>
        <w:rPr>
          <w:ins w:id="780" w:author="Brown, Evan" w:date="2013-10-10T17:40:00Z"/>
        </w:rPr>
        <w:pPrChange w:id="781" w:author="Brown, Evan" w:date="2013-10-10T19:44:00Z">
          <w:pPr/>
        </w:pPrChange>
      </w:pPr>
      <w:bookmarkStart w:id="782" w:name="_Toc244419826"/>
      <w:ins w:id="783" w:author="Brown, Evan" w:date="2013-10-10T17:40:00Z">
        <w:r w:rsidRPr="003645DA">
          <w:t>Import App Config for Local Dev</w:t>
        </w:r>
        <w:bookmarkEnd w:id="782"/>
      </w:ins>
    </w:p>
    <w:p w14:paraId="53371D3F" w14:textId="6E8B310B" w:rsidR="003645DA" w:rsidRDefault="003645DA" w:rsidP="003645DA">
      <w:pPr>
        <w:rPr>
          <w:ins w:id="784" w:author="Brown, Evan" w:date="2013-10-10T17:48:00Z"/>
        </w:rPr>
      </w:pPr>
      <w:ins w:id="785" w:author="Brown, Evan" w:date="2013-10-10T17:40:00Z">
        <w:r>
          <w:t>When you started the lab in the very first section, CloudFormation provisioned your Elastic Beanstalk environment and all of your app</w:t>
        </w:r>
      </w:ins>
      <w:ins w:id="786" w:author="Brown, Evan" w:date="2013-10-10T17:41:00Z">
        <w:r>
          <w:t>’s dependencies, things like an RDS database, S3 bucket, DynamoDB table, etc. CloudFormation told Elastic Beanstalk about the names of those resources, and Elastic Beanstalk is making them available to your application via environment variables.</w:t>
        </w:r>
      </w:ins>
      <w:ins w:id="787" w:author="Brown, Evan" w:date="2013-10-10T17:42:00Z">
        <w:r>
          <w:t xml:space="preserve"> </w:t>
        </w:r>
      </w:ins>
      <w:ins w:id="788" w:author="Brown, Evan" w:date="2013-10-10T17:48:00Z">
        <w:r w:rsidR="007A5AA3">
          <w:t>T</w:t>
        </w:r>
      </w:ins>
      <w:ins w:id="789" w:author="Brown, Evan" w:date="2013-10-10T17:42:00Z">
        <w:r>
          <w:t>he application version running in EB (which you just looked at in a browser in the last section) is good-to-go with its configuration.</w:t>
        </w:r>
      </w:ins>
    </w:p>
    <w:p w14:paraId="6CE55C1E" w14:textId="77777777" w:rsidR="007A5AA3" w:rsidRDefault="007A5AA3" w:rsidP="003645DA">
      <w:pPr>
        <w:rPr>
          <w:ins w:id="790" w:author="Brown, Evan" w:date="2013-10-10T17:48:00Z"/>
        </w:rPr>
      </w:pPr>
    </w:p>
    <w:p w14:paraId="360BE51B" w14:textId="6A201AB2" w:rsidR="007A5AA3" w:rsidRDefault="007A5AA3" w:rsidP="003645DA">
      <w:pPr>
        <w:rPr>
          <w:ins w:id="791" w:author="Brown, Evan" w:date="2013-10-10T17:41:00Z"/>
        </w:rPr>
      </w:pPr>
      <w:ins w:id="792" w:author="Brown, Evan" w:date="2013-10-10T17:48:00Z">
        <w:r>
          <w:t xml:space="preserve">For this lab we want our local development environment to </w:t>
        </w:r>
      </w:ins>
      <w:ins w:id="793" w:author="Brown, Evan" w:date="2013-10-10T17:49:00Z">
        <w:r>
          <w:t>have the same configuration as the application deployed in EB. We’ve added a simple way to copy configuration from the app in EB to your local development environment:</w:t>
        </w:r>
      </w:ins>
    </w:p>
    <w:p w14:paraId="6AFF164F" w14:textId="77777777" w:rsidR="003645DA" w:rsidRDefault="003645DA" w:rsidP="003645DA">
      <w:pPr>
        <w:rPr>
          <w:ins w:id="794" w:author="Brown, Evan" w:date="2013-10-10T17:41:00Z"/>
        </w:rPr>
      </w:pPr>
    </w:p>
    <w:p w14:paraId="6B923517" w14:textId="54331CF9" w:rsidR="003645DA" w:rsidRDefault="003645DA">
      <w:pPr>
        <w:pStyle w:val="ListParagraph"/>
        <w:rPr>
          <w:ins w:id="795" w:author="Brown, Evan" w:date="2013-10-10T17:53:00Z"/>
        </w:rPr>
        <w:pPrChange w:id="796" w:author="Brown, Evan" w:date="2013-10-10T18:11:00Z">
          <w:pPr>
            <w:pStyle w:val="ListParagraph"/>
            <w:numPr>
              <w:numId w:val="7"/>
            </w:numPr>
            <w:tabs>
              <w:tab w:val="left" w:pos="1340"/>
            </w:tabs>
            <w:ind w:hanging="360"/>
          </w:pPr>
        </w:pPrChange>
      </w:pPr>
    </w:p>
    <w:p w14:paraId="185526C1" w14:textId="0A36DF18" w:rsidR="00AC4358" w:rsidRDefault="00E950BF">
      <w:pPr>
        <w:pStyle w:val="ListParagraph"/>
        <w:numPr>
          <w:ilvl w:val="0"/>
          <w:numId w:val="15"/>
        </w:numPr>
        <w:rPr>
          <w:ins w:id="797" w:author="Brown, Evan" w:date="2013-10-10T18:11:00Z"/>
        </w:rPr>
        <w:pPrChange w:id="798" w:author="Brown, Evan" w:date="2013-10-10T17:51:00Z">
          <w:pPr>
            <w:pStyle w:val="ListParagraph"/>
            <w:numPr>
              <w:numId w:val="7"/>
            </w:numPr>
            <w:tabs>
              <w:tab w:val="left" w:pos="1340"/>
            </w:tabs>
            <w:ind w:hanging="360"/>
          </w:pPr>
        </w:pPrChange>
      </w:pPr>
      <w:ins w:id="799" w:author="Brown, Evan" w:date="2013-10-10T18:11:00Z">
        <w:r>
          <w:t xml:space="preserve">From the App Config page, </w:t>
        </w:r>
      </w:ins>
      <w:ins w:id="800" w:author="Brown, Evan" w:date="2013-10-10T17:53:00Z">
        <w:r>
          <w:t>c</w:t>
        </w:r>
        <w:r w:rsidR="00AC4358">
          <w:t>opy the configuration in the textarea to your clipboard:</w:t>
        </w:r>
        <w:r w:rsidR="00AC4358">
          <w:br/>
        </w:r>
      </w:ins>
      <w:ins w:id="801" w:author="Brown, Evan" w:date="2013-10-10T19:06:00Z">
        <w:r w:rsidR="00073F8F">
          <w:rPr>
            <w:noProof/>
          </w:rPr>
          <w:drawing>
            <wp:inline distT="0" distB="0" distL="0" distR="0" wp14:anchorId="27FC7907" wp14:editId="0E3BF3C6">
              <wp:extent cx="3606570" cy="1917700"/>
              <wp:effectExtent l="0" t="0" r="63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6645" cy="1917740"/>
                      </a:xfrm>
                      <a:prstGeom prst="rect">
                        <a:avLst/>
                      </a:prstGeom>
                      <a:noFill/>
                      <a:ln>
                        <a:noFill/>
                      </a:ln>
                    </pic:spPr>
                  </pic:pic>
                </a:graphicData>
              </a:graphic>
            </wp:inline>
          </w:drawing>
        </w:r>
      </w:ins>
      <w:ins w:id="802" w:author="Brown, Evan" w:date="2013-10-10T18:11:00Z">
        <w:r>
          <w:br/>
        </w:r>
      </w:ins>
    </w:p>
    <w:p w14:paraId="5CFEF464" w14:textId="72689932" w:rsidR="00E950BF" w:rsidRDefault="00E950BF">
      <w:pPr>
        <w:pStyle w:val="ListParagraph"/>
        <w:numPr>
          <w:ilvl w:val="0"/>
          <w:numId w:val="15"/>
        </w:numPr>
        <w:rPr>
          <w:ins w:id="803" w:author="Brown, Evan" w:date="2013-10-10T18:14:00Z"/>
        </w:rPr>
        <w:pPrChange w:id="804" w:author="Brown, Evan" w:date="2013-10-10T17:51:00Z">
          <w:pPr>
            <w:pStyle w:val="ListParagraph"/>
            <w:numPr>
              <w:numId w:val="7"/>
            </w:numPr>
            <w:tabs>
              <w:tab w:val="left" w:pos="1340"/>
            </w:tabs>
            <w:ind w:hanging="360"/>
          </w:pPr>
        </w:pPrChange>
      </w:pPr>
      <w:ins w:id="805" w:author="Brown, Evan" w:date="2013-10-10T18:12:00Z">
        <w:r>
          <w:t xml:space="preserve">In Eclipse, navigate to </w:t>
        </w:r>
      </w:ins>
      <w:ins w:id="806" w:author="Brown, Evan" w:date="2013-10-10T18:13:00Z">
        <w:r>
          <w:t>amediamanager &gt; Java Resources &gt; src/main/resources and rename aMediaManager.properties.default to aMediaManager.properties:</w:t>
        </w:r>
        <w:r>
          <w:br/>
        </w:r>
      </w:ins>
      <w:ins w:id="807" w:author="Brown, Evan" w:date="2013-10-10T18:14:00Z">
        <w:r>
          <w:rPr>
            <w:noProof/>
          </w:rPr>
          <w:drawing>
            <wp:inline distT="0" distB="0" distL="0" distR="0" wp14:anchorId="7977FC7E" wp14:editId="689933AA">
              <wp:extent cx="2468256" cy="1536700"/>
              <wp:effectExtent l="0" t="0" r="0"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8320" cy="1536740"/>
                      </a:xfrm>
                      <a:prstGeom prst="rect">
                        <a:avLst/>
                      </a:prstGeom>
                      <a:noFill/>
                      <a:ln>
                        <a:noFill/>
                      </a:ln>
                    </pic:spPr>
                  </pic:pic>
                </a:graphicData>
              </a:graphic>
            </wp:inline>
          </w:drawing>
        </w:r>
        <w:r>
          <w:br/>
        </w:r>
      </w:ins>
    </w:p>
    <w:p w14:paraId="585FE888" w14:textId="6977BF64" w:rsidR="00E950BF" w:rsidRDefault="00E950BF">
      <w:pPr>
        <w:pStyle w:val="ListParagraph"/>
        <w:numPr>
          <w:ilvl w:val="0"/>
          <w:numId w:val="15"/>
        </w:numPr>
        <w:rPr>
          <w:ins w:id="808" w:author="Brown, Evan" w:date="2013-10-10T18:16:00Z"/>
        </w:rPr>
        <w:pPrChange w:id="809" w:author="Brown, Evan" w:date="2013-10-10T17:51:00Z">
          <w:pPr>
            <w:pStyle w:val="ListParagraph"/>
            <w:numPr>
              <w:numId w:val="7"/>
            </w:numPr>
            <w:tabs>
              <w:tab w:val="left" w:pos="1340"/>
            </w:tabs>
            <w:ind w:hanging="360"/>
          </w:pPr>
        </w:pPrChange>
      </w:pPr>
      <w:ins w:id="810" w:author="Brown, Evan" w:date="2013-10-10T18:14:00Z">
        <w:r>
          <w:lastRenderedPageBreak/>
          <w:t>Open the new aMediaManager.properties file and paste in the configuration you copied previously:</w:t>
        </w:r>
        <w:r>
          <w:br/>
        </w:r>
      </w:ins>
      <w:ins w:id="811" w:author="Brown, Evan" w:date="2013-10-10T18:15:00Z">
        <w:r>
          <w:rPr>
            <w:noProof/>
          </w:rPr>
          <w:drawing>
            <wp:inline distT="0" distB="0" distL="0" distR="0" wp14:anchorId="0BC6CE07" wp14:editId="6C1CB6D1">
              <wp:extent cx="4686300" cy="1614736"/>
              <wp:effectExtent l="0" t="0" r="0" b="1143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6369" cy="1614760"/>
                      </a:xfrm>
                      <a:prstGeom prst="rect">
                        <a:avLst/>
                      </a:prstGeom>
                      <a:noFill/>
                      <a:ln>
                        <a:noFill/>
                      </a:ln>
                    </pic:spPr>
                  </pic:pic>
                </a:graphicData>
              </a:graphic>
            </wp:inline>
          </w:drawing>
        </w:r>
      </w:ins>
      <w:ins w:id="812" w:author="Brown, Evan" w:date="2013-10-10T18:16:00Z">
        <w:r>
          <w:br/>
        </w:r>
      </w:ins>
    </w:p>
    <w:p w14:paraId="249E56E1" w14:textId="2DB36840" w:rsidR="0003039D" w:rsidRDefault="0003039D">
      <w:pPr>
        <w:rPr>
          <w:ins w:id="813" w:author="Brown, Evan" w:date="2013-10-10T19:24:00Z"/>
        </w:rPr>
      </w:pPr>
      <w:ins w:id="814" w:author="Brown, Evan" w:date="2013-10-10T19:24:00Z">
        <w:r>
          <w:br w:type="page"/>
        </w:r>
      </w:ins>
    </w:p>
    <w:p w14:paraId="33C1C31E" w14:textId="656C4B3A" w:rsidR="0003039D" w:rsidRDefault="0003039D" w:rsidP="0003039D">
      <w:pPr>
        <w:pStyle w:val="Title"/>
        <w:rPr>
          <w:ins w:id="815" w:author="Brown, Evan" w:date="2013-10-10T19:24:00Z"/>
        </w:rPr>
      </w:pPr>
      <w:ins w:id="816" w:author="Brown, Evan" w:date="2013-10-10T19:26:00Z">
        <w:r>
          <w:lastRenderedPageBreak/>
          <w:t xml:space="preserve">Modify and </w:t>
        </w:r>
      </w:ins>
      <w:ins w:id="817" w:author="Brown, Evan" w:date="2013-10-10T19:25:00Z">
        <w:r>
          <w:t>Deploy Application</w:t>
        </w:r>
      </w:ins>
    </w:p>
    <w:p w14:paraId="2B671776" w14:textId="671F8AF2" w:rsidR="0003039D" w:rsidRDefault="0003039D" w:rsidP="0003039D">
      <w:pPr>
        <w:pStyle w:val="Heading1"/>
        <w:rPr>
          <w:ins w:id="818" w:author="Brown, Evan" w:date="2013-10-10T19:24:00Z"/>
        </w:rPr>
      </w:pPr>
      <w:bookmarkStart w:id="819" w:name="_Toc244419827"/>
      <w:ins w:id="820" w:author="Brown, Evan" w:date="2013-10-10T19:26:00Z">
        <w:r>
          <w:t xml:space="preserve">Modify and </w:t>
        </w:r>
      </w:ins>
      <w:ins w:id="821" w:author="Brown, Evan" w:date="2013-10-10T19:25:00Z">
        <w:r>
          <w:t>Deploy Application</w:t>
        </w:r>
      </w:ins>
      <w:bookmarkEnd w:id="819"/>
    </w:p>
    <w:p w14:paraId="56B3333E" w14:textId="7195CA86" w:rsidR="00E950BF" w:rsidRDefault="0003039D">
      <w:pPr>
        <w:rPr>
          <w:ins w:id="822" w:author="Brown, Evan" w:date="2013-10-10T19:29:00Z"/>
        </w:rPr>
        <w:pPrChange w:id="823" w:author="Brown, Evan" w:date="2013-10-10T19:24:00Z">
          <w:pPr>
            <w:pStyle w:val="ListParagraph"/>
            <w:numPr>
              <w:numId w:val="7"/>
            </w:numPr>
            <w:tabs>
              <w:tab w:val="left" w:pos="1340"/>
            </w:tabs>
            <w:ind w:hanging="360"/>
          </w:pPr>
        </w:pPrChange>
      </w:pPr>
      <w:ins w:id="824"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825" w:author="Brown, Evan" w:date="2013-10-10T19:30:00Z"/>
        </w:rPr>
        <w:pPrChange w:id="826" w:author="Brown, Evan" w:date="2013-10-10T19:24:00Z">
          <w:pPr>
            <w:pStyle w:val="ListParagraph"/>
            <w:numPr>
              <w:numId w:val="7"/>
            </w:numPr>
            <w:tabs>
              <w:tab w:val="left" w:pos="1340"/>
            </w:tabs>
            <w:ind w:hanging="360"/>
          </w:pPr>
        </w:pPrChange>
      </w:pPr>
    </w:p>
    <w:p w14:paraId="1A876E6B" w14:textId="60EA2974" w:rsidR="0003039D" w:rsidRDefault="00CC7C6F">
      <w:pPr>
        <w:pStyle w:val="ListParagraph"/>
        <w:numPr>
          <w:ilvl w:val="0"/>
          <w:numId w:val="15"/>
        </w:numPr>
        <w:rPr>
          <w:ins w:id="827" w:author="Brown, Evan" w:date="2013-10-10T19:32:00Z"/>
        </w:rPr>
        <w:pPrChange w:id="828" w:author="Brown, Evan" w:date="2013-10-10T19:30:00Z">
          <w:pPr>
            <w:pStyle w:val="ListParagraph"/>
            <w:numPr>
              <w:numId w:val="7"/>
            </w:numPr>
            <w:tabs>
              <w:tab w:val="left" w:pos="1340"/>
            </w:tabs>
            <w:ind w:hanging="360"/>
          </w:pPr>
        </w:pPrChange>
      </w:pPr>
      <w:ins w:id="829" w:author="Brown, Evan" w:date="2013-10-10T19:31:00Z">
        <w:r>
          <w:t>O</w:t>
        </w:r>
      </w:ins>
      <w:ins w:id="830" w:author="Brown, Evan" w:date="2013-10-10T19:30:00Z">
        <w:r w:rsidR="0003039D">
          <w:t xml:space="preserve">pen src &gt; main &gt; webapp &gt; WEB-INF &gt; templates &gt; base.html and </w:t>
        </w:r>
      </w:ins>
      <w:ins w:id="831" w:author="Brown, Evan" w:date="2013-10-10T19:31:00Z">
        <w:r w:rsidR="00C615EB">
          <w:t>append “(dev</w:t>
        </w:r>
        <w:r w:rsidR="0003039D">
          <w:t>)</w:t>
        </w:r>
      </w:ins>
      <w:ins w:id="832" w:author="Brown, Evan" w:date="2013-10-17T20:29:00Z">
        <w:r w:rsidR="00C615EB">
          <w:t>”</w:t>
        </w:r>
      </w:ins>
      <w:ins w:id="833" w:author="Brown, Evan" w:date="2013-10-10T19:31:00Z">
        <w:r w:rsidR="0003039D">
          <w:t xml:space="preserve"> to the navbar header:</w:t>
        </w:r>
        <w:r w:rsidR="0003039D">
          <w:br/>
        </w:r>
        <w:r w:rsidR="0003039D">
          <w:rPr>
            <w:noProof/>
          </w:rPr>
          <w:drawing>
            <wp:inline distT="0" distB="0" distL="0" distR="0" wp14:anchorId="39E60FA1" wp14:editId="4FFEE288">
              <wp:extent cx="4228831" cy="2616200"/>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8993" cy="2616300"/>
                      </a:xfrm>
                      <a:prstGeom prst="rect">
                        <a:avLst/>
                      </a:prstGeom>
                      <a:noFill/>
                      <a:ln>
                        <a:noFill/>
                      </a:ln>
                    </pic:spPr>
                  </pic:pic>
                </a:graphicData>
              </a:graphic>
            </wp:inline>
          </w:drawing>
        </w:r>
      </w:ins>
      <w:ins w:id="834" w:author="Brown, Evan" w:date="2013-10-10T19:32:00Z">
        <w:r w:rsidR="00046455">
          <w:br/>
        </w:r>
      </w:ins>
    </w:p>
    <w:p w14:paraId="5CE333D1" w14:textId="3B28FB5C" w:rsidR="00046455" w:rsidRDefault="00046455">
      <w:pPr>
        <w:pStyle w:val="ListParagraph"/>
        <w:numPr>
          <w:ilvl w:val="0"/>
          <w:numId w:val="15"/>
        </w:numPr>
        <w:rPr>
          <w:ins w:id="835" w:author="Brown, Evan" w:date="2013-10-10T19:32:00Z"/>
        </w:rPr>
        <w:pPrChange w:id="836" w:author="Brown, Evan" w:date="2013-10-10T19:30:00Z">
          <w:pPr>
            <w:pStyle w:val="ListParagraph"/>
            <w:numPr>
              <w:numId w:val="7"/>
            </w:numPr>
            <w:tabs>
              <w:tab w:val="left" w:pos="1340"/>
            </w:tabs>
            <w:ind w:hanging="360"/>
          </w:pPr>
        </w:pPrChange>
      </w:pPr>
      <w:ins w:id="837" w:author="Brown, Evan" w:date="2013-10-10T19:32:00Z">
        <w:r>
          <w:t>Right-click the amediamanager project and choose Run As &gt; Run on Server</w:t>
        </w:r>
        <w:r>
          <w:br/>
        </w:r>
      </w:ins>
    </w:p>
    <w:p w14:paraId="713FE45F" w14:textId="3B82CF5B" w:rsidR="00046455" w:rsidRDefault="00046455">
      <w:pPr>
        <w:pStyle w:val="ListParagraph"/>
        <w:numPr>
          <w:ilvl w:val="0"/>
          <w:numId w:val="15"/>
        </w:numPr>
        <w:rPr>
          <w:ins w:id="838" w:author="Brown, Evan" w:date="2013-10-10T19:36:00Z"/>
        </w:rPr>
        <w:pPrChange w:id="839" w:author="Brown, Evan" w:date="2013-10-10T19:30:00Z">
          <w:pPr>
            <w:pStyle w:val="ListParagraph"/>
            <w:numPr>
              <w:numId w:val="7"/>
            </w:numPr>
            <w:tabs>
              <w:tab w:val="left" w:pos="1340"/>
            </w:tabs>
            <w:ind w:hanging="360"/>
          </w:pPr>
        </w:pPrChange>
      </w:pPr>
      <w:ins w:id="840" w:author="Brown, Evan" w:date="2013-10-10T19:34:00Z">
        <w:r>
          <w:lastRenderedPageBreak/>
          <w:t>First, deploy the app to Tomcat v7.0 Server at localhost</w:t>
        </w:r>
      </w:ins>
      <w:ins w:id="841"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842" w:author="Brown, Evan" w:date="2013-10-10T19:36:00Z">
        <w:r>
          <w:br/>
        </w:r>
      </w:ins>
    </w:p>
    <w:p w14:paraId="61A2BEE9" w14:textId="006376B9" w:rsidR="00046455" w:rsidRDefault="00046455">
      <w:pPr>
        <w:pStyle w:val="ListParagraph"/>
        <w:numPr>
          <w:ilvl w:val="0"/>
          <w:numId w:val="15"/>
        </w:numPr>
        <w:rPr>
          <w:ins w:id="843" w:author="Brown, Evan" w:date="2013-10-10T19:36:00Z"/>
        </w:rPr>
        <w:pPrChange w:id="844" w:author="Brown, Evan" w:date="2013-10-10T19:30:00Z">
          <w:pPr>
            <w:pStyle w:val="ListParagraph"/>
            <w:numPr>
              <w:numId w:val="7"/>
            </w:numPr>
            <w:tabs>
              <w:tab w:val="left" w:pos="1340"/>
            </w:tabs>
            <w:ind w:hanging="360"/>
          </w:pPr>
        </w:pPrChange>
      </w:pPr>
      <w:ins w:id="845"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15"/>
        </w:numPr>
        <w:rPr>
          <w:ins w:id="846" w:author="Brown, Evan" w:date="2013-10-10T19:38:00Z"/>
        </w:rPr>
        <w:pPrChange w:id="847" w:author="Brown, Evan" w:date="2013-10-10T19:30:00Z">
          <w:pPr>
            <w:pStyle w:val="ListParagraph"/>
            <w:numPr>
              <w:numId w:val="7"/>
            </w:numPr>
            <w:tabs>
              <w:tab w:val="left" w:pos="1340"/>
            </w:tabs>
            <w:ind w:hanging="360"/>
          </w:pPr>
        </w:pPrChange>
      </w:pPr>
      <w:ins w:id="848" w:author="Brown, Evan" w:date="2013-10-10T19:37:00Z">
        <w:r>
          <w:t>Deploy the application to Elastic Beanstalk by again right-clicking the project, choosing Run As &gt; Run on Server, and choosing your Elastic Beanstalk environment from the server list:</w:t>
        </w:r>
      </w:ins>
      <w:ins w:id="849" w:author="Brown, Evan" w:date="2013-10-10T19:38:00Z">
        <w:r>
          <w:br/>
        </w:r>
        <w:r>
          <w:rPr>
            <w:noProof/>
          </w:rPr>
          <w:lastRenderedPageBreak/>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15"/>
        </w:numPr>
        <w:rPr>
          <w:ins w:id="850" w:author="Brown, Evan" w:date="2013-10-10T19:39:00Z"/>
        </w:rPr>
        <w:pPrChange w:id="851" w:author="Brown, Evan" w:date="2013-10-10T19:30:00Z">
          <w:pPr>
            <w:pStyle w:val="ListParagraph"/>
            <w:numPr>
              <w:numId w:val="7"/>
            </w:numPr>
            <w:tabs>
              <w:tab w:val="left" w:pos="1340"/>
            </w:tabs>
            <w:ind w:hanging="360"/>
          </w:pPr>
        </w:pPrChange>
      </w:pPr>
      <w:ins w:id="852"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pPr>
        <w:pStyle w:val="ListParagraph"/>
        <w:numPr>
          <w:ilvl w:val="0"/>
          <w:numId w:val="15"/>
        </w:numPr>
        <w:rPr>
          <w:ins w:id="853" w:author="Brown, Evan" w:date="2013-10-17T20:27:00Z"/>
        </w:rPr>
        <w:pPrChange w:id="854" w:author="Brown, Evan" w:date="2013-10-10T19:30:00Z">
          <w:pPr>
            <w:pStyle w:val="ListParagraph"/>
            <w:numPr>
              <w:numId w:val="7"/>
            </w:numPr>
            <w:tabs>
              <w:tab w:val="left" w:pos="1340"/>
            </w:tabs>
            <w:ind w:hanging="360"/>
          </w:pPr>
        </w:pPrChange>
      </w:pPr>
      <w:ins w:id="855" w:author="Brown, Evan" w:date="2013-10-10T19:39:00Z">
        <w:r>
          <w:t xml:space="preserve">Open your Elastic Beanstalk environment in a web browser </w:t>
        </w:r>
      </w:ins>
      <w:ins w:id="856" w:author="Brown, Evan" w:date="2013-10-11T20:00:00Z">
        <w:r w:rsidR="00FC46D2">
          <w:t xml:space="preserve">to </w:t>
        </w:r>
      </w:ins>
      <w:ins w:id="857" w:author="Brown, Evan" w:date="2013-10-10T19:39:00Z">
        <w:r>
          <w:t xml:space="preserve">view </w:t>
        </w:r>
      </w:ins>
      <w:ins w:id="858"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859" w:author="Brown, Evan" w:date="2013-10-17T20:27:00Z">
        <w:r w:rsidR="00FB5C8A">
          <w:br/>
        </w:r>
      </w:ins>
    </w:p>
    <w:p w14:paraId="26D08B54" w14:textId="5ADBC437" w:rsidR="00FB5C8A" w:rsidRDefault="00FB5C8A">
      <w:pPr>
        <w:pStyle w:val="ListParagraph"/>
        <w:numPr>
          <w:ilvl w:val="0"/>
          <w:numId w:val="15"/>
        </w:numPr>
        <w:rPr>
          <w:ins w:id="860" w:author="Brown, Evan" w:date="2013-10-17T20:30:00Z"/>
        </w:rPr>
        <w:pPrChange w:id="861" w:author="Brown, Evan" w:date="2013-10-10T19:30:00Z">
          <w:pPr>
            <w:pStyle w:val="ListParagraph"/>
            <w:numPr>
              <w:numId w:val="7"/>
            </w:numPr>
            <w:tabs>
              <w:tab w:val="left" w:pos="1340"/>
            </w:tabs>
            <w:ind w:hanging="360"/>
          </w:pPr>
        </w:pPrChange>
      </w:pPr>
      <w:ins w:id="862" w:author="Brown, Evan" w:date="2013-10-17T20:27:00Z">
        <w:r>
          <w:t>Once your environment is Green, notice the new application version that is running, and click the environment URL to view it:</w:t>
        </w:r>
      </w:ins>
      <w:ins w:id="863" w:author="Brown, Evan" w:date="2013-10-17T20:28:00Z">
        <w:r>
          <w:br/>
        </w:r>
        <w:r>
          <w:rPr>
            <w:noProof/>
          </w:rPr>
          <w:lastRenderedPageBreak/>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864" w:author="Brown, Evan" w:date="2013-10-17T20:30:00Z">
        <w:r w:rsidR="00BB25C1">
          <w:br/>
        </w:r>
      </w:ins>
    </w:p>
    <w:p w14:paraId="26991C34" w14:textId="7F22615A" w:rsidR="00BB25C1" w:rsidRDefault="00BB25C1">
      <w:pPr>
        <w:pStyle w:val="ListParagraph"/>
        <w:numPr>
          <w:ilvl w:val="0"/>
          <w:numId w:val="15"/>
        </w:numPr>
        <w:rPr>
          <w:ins w:id="865" w:author="Brown, Evan" w:date="2013-10-10T19:25:00Z"/>
        </w:rPr>
        <w:pPrChange w:id="866" w:author="Brown, Evan" w:date="2013-10-10T19:30:00Z">
          <w:pPr>
            <w:pStyle w:val="ListParagraph"/>
            <w:numPr>
              <w:numId w:val="7"/>
            </w:numPr>
            <w:tabs>
              <w:tab w:val="left" w:pos="1340"/>
            </w:tabs>
            <w:ind w:hanging="360"/>
          </w:pPr>
        </w:pPrChange>
      </w:pPr>
      <w:ins w:id="867"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868" w:author="Brown, Evan" w:date="2013-10-10T19:25:00Z"/>
        </w:rPr>
        <w:pPrChange w:id="869" w:author="Brown, Evan" w:date="2013-10-10T19:24:00Z">
          <w:pPr>
            <w:pStyle w:val="ListParagraph"/>
            <w:numPr>
              <w:numId w:val="7"/>
            </w:numPr>
            <w:tabs>
              <w:tab w:val="left" w:pos="1340"/>
            </w:tabs>
            <w:ind w:hanging="360"/>
          </w:pPr>
        </w:pPrChange>
      </w:pPr>
    </w:p>
    <w:p w14:paraId="708EE274" w14:textId="77777777" w:rsidR="008B500F" w:rsidRDefault="008B500F">
      <w:pPr>
        <w:rPr>
          <w:ins w:id="870" w:author="Brown, Evan" w:date="2013-10-10T19:43:00Z"/>
          <w:rFonts w:asciiTheme="majorHAnsi" w:eastAsiaTheme="majorEastAsia" w:hAnsiTheme="majorHAnsi" w:cstheme="majorBidi"/>
          <w:color w:val="1C2B64" w:themeColor="text2" w:themeShade="BF"/>
          <w:spacing w:val="5"/>
          <w:kern w:val="28"/>
          <w:sz w:val="52"/>
          <w:szCs w:val="52"/>
        </w:rPr>
      </w:pPr>
      <w:ins w:id="871" w:author="Brown, Evan" w:date="2013-10-10T19:43:00Z">
        <w:r>
          <w:br w:type="page"/>
        </w:r>
      </w:ins>
    </w:p>
    <w:p w14:paraId="71DBDBD3" w14:textId="1D55684C" w:rsidR="0003039D" w:rsidRDefault="00052A50" w:rsidP="0003039D">
      <w:pPr>
        <w:pStyle w:val="Title"/>
        <w:rPr>
          <w:ins w:id="872" w:author="Brown, Evan" w:date="2013-10-10T19:25:00Z"/>
        </w:rPr>
      </w:pPr>
      <w:ins w:id="873" w:author="Brown, Evan" w:date="2013-10-10T19:41:00Z">
        <w:r>
          <w:lastRenderedPageBreak/>
          <w:t>Roll Back to Initial Version</w:t>
        </w:r>
      </w:ins>
    </w:p>
    <w:p w14:paraId="4B855C7F" w14:textId="77777777" w:rsidR="00052A50" w:rsidRPr="00052A50" w:rsidRDefault="00052A50">
      <w:pPr>
        <w:pStyle w:val="Heading1"/>
        <w:rPr>
          <w:ins w:id="874" w:author="Brown, Evan" w:date="2013-10-10T19:42:00Z"/>
        </w:rPr>
        <w:pPrChange w:id="875" w:author="Brown, Evan" w:date="2013-10-10T19:45:00Z">
          <w:pPr/>
        </w:pPrChange>
      </w:pPr>
      <w:bookmarkStart w:id="876" w:name="_Toc244419828"/>
      <w:ins w:id="877" w:author="Brown, Evan" w:date="2013-10-10T19:42:00Z">
        <w:r w:rsidRPr="00052A50">
          <w:t>Roll Back to Initial Version</w:t>
        </w:r>
        <w:bookmarkEnd w:id="876"/>
      </w:ins>
    </w:p>
    <w:p w14:paraId="31E081DE" w14:textId="44B94F85" w:rsidR="0003039D" w:rsidRDefault="00BB25C1" w:rsidP="0003039D">
      <w:pPr>
        <w:rPr>
          <w:ins w:id="878" w:author="Brown, Evan" w:date="2013-10-17T20:33:00Z"/>
        </w:rPr>
      </w:pPr>
      <w:ins w:id="879"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880"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881" w:author="Brown, Evan" w:date="2013-10-17T20:33:00Z"/>
        </w:rPr>
      </w:pPr>
    </w:p>
    <w:p w14:paraId="142C6F2B" w14:textId="12AB5751" w:rsidR="00BB25C1" w:rsidRDefault="00BB25C1" w:rsidP="0003039D">
      <w:pPr>
        <w:rPr>
          <w:ins w:id="882" w:author="Brown, Evan" w:date="2013-10-17T20:33:00Z"/>
        </w:rPr>
      </w:pPr>
      <w:ins w:id="883" w:author="Brown, Evan" w:date="2013-10-17T20:33:00Z">
        <w:r>
          <w:t>In this exercise, rollback to the previous (i.e. initial) Application Version to undo the changes you just made:</w:t>
        </w:r>
      </w:ins>
    </w:p>
    <w:p w14:paraId="4D88C2F0" w14:textId="77777777" w:rsidR="00BB25C1" w:rsidRDefault="00BB25C1" w:rsidP="0003039D">
      <w:pPr>
        <w:rPr>
          <w:ins w:id="884" w:author="Brown, Evan" w:date="2013-10-17T20:33:00Z"/>
        </w:rPr>
      </w:pPr>
    </w:p>
    <w:p w14:paraId="184E6B25" w14:textId="0FCE63E7" w:rsidR="00BB25C1" w:rsidRDefault="00BB25C1">
      <w:pPr>
        <w:pStyle w:val="ListParagraph"/>
        <w:numPr>
          <w:ilvl w:val="0"/>
          <w:numId w:val="15"/>
        </w:numPr>
        <w:rPr>
          <w:ins w:id="885" w:author="Brown, Evan" w:date="2013-10-17T20:38:00Z"/>
        </w:rPr>
        <w:pPrChange w:id="886" w:author="Brown, Evan" w:date="2013-10-17T20:35:00Z">
          <w:pPr/>
        </w:pPrChange>
      </w:pPr>
      <w:ins w:id="887" w:author="Brown, Evan" w:date="2013-10-17T20:35:00Z">
        <w:r>
          <w:t xml:space="preserve">In the Elastic Beanstalk Management Console, </w:t>
        </w:r>
      </w:ins>
      <w:ins w:id="888"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889" w:author="Brown, Evan" w:date="2013-10-17T20:38:00Z">
        <w:r>
          <w:br/>
        </w:r>
      </w:ins>
    </w:p>
    <w:p w14:paraId="431B9C35" w14:textId="06D04CCF" w:rsidR="00BD4950" w:rsidRDefault="00BB25C1">
      <w:pPr>
        <w:pStyle w:val="ListParagraph"/>
        <w:numPr>
          <w:ilvl w:val="0"/>
          <w:numId w:val="15"/>
        </w:numPr>
        <w:rPr>
          <w:ins w:id="890" w:author="Brown, Evan" w:date="2013-10-17T20:41:00Z"/>
        </w:rPr>
        <w:pPrChange w:id="891" w:author="Brown, Evan" w:date="2013-10-17T20:39:00Z">
          <w:pPr/>
        </w:pPrChange>
      </w:pPr>
      <w:ins w:id="892" w:author="Brown, Evan" w:date="2013-10-17T20:39:00Z">
        <w:r>
          <w:t>Choose the Initial Version</w:t>
        </w:r>
        <w:r w:rsidR="00BD4950">
          <w:t>, click Deploy, choose your Environment and click Deploy again:</w:t>
        </w:r>
      </w:ins>
      <w:ins w:id="893"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894" w:author="Brown, Evan" w:date="2013-10-17T20:41:00Z">
        <w:r w:rsidR="00BD4950">
          <w:br/>
        </w:r>
      </w:ins>
    </w:p>
    <w:p w14:paraId="480BC6A4" w14:textId="2E0C4B2F" w:rsidR="00BD4950" w:rsidRDefault="00BD4950">
      <w:pPr>
        <w:pStyle w:val="ListParagraph"/>
        <w:numPr>
          <w:ilvl w:val="0"/>
          <w:numId w:val="15"/>
        </w:numPr>
        <w:rPr>
          <w:ins w:id="895" w:author="Brown, Evan" w:date="2013-10-10T19:25:00Z"/>
        </w:rPr>
        <w:pPrChange w:id="896" w:author="Brown, Evan" w:date="2013-10-17T20:39:00Z">
          <w:pPr/>
        </w:pPrChange>
      </w:pPr>
      <w:ins w:id="897"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898" w:author="Brown, Evan" w:date="2013-10-10T19:25:00Z"/>
        </w:rPr>
      </w:pPr>
    </w:p>
    <w:p w14:paraId="19582EFB" w14:textId="19D2DDF3" w:rsidR="0003039D" w:rsidRDefault="0003039D" w:rsidP="0003039D">
      <w:pPr>
        <w:pStyle w:val="Title"/>
        <w:rPr>
          <w:ins w:id="899" w:author="Brown, Evan" w:date="2013-10-10T19:25:00Z"/>
        </w:rPr>
      </w:pPr>
      <w:ins w:id="900" w:author="Brown, Evan" w:date="2013-10-10T19:25:00Z">
        <w:r>
          <w:lastRenderedPageBreak/>
          <w:t>Project Anatomy</w:t>
        </w:r>
      </w:ins>
    </w:p>
    <w:p w14:paraId="670F05AF" w14:textId="77777777" w:rsidR="0003039D" w:rsidRDefault="0003039D">
      <w:pPr>
        <w:pStyle w:val="Heading1"/>
        <w:rPr>
          <w:ins w:id="901" w:author="Brown, Evan" w:date="2013-10-10T19:25:00Z"/>
        </w:rPr>
      </w:pPr>
      <w:bookmarkStart w:id="902" w:name="_Toc244419829"/>
      <w:ins w:id="903" w:author="Brown, Evan" w:date="2013-10-10T19:25:00Z">
        <w:r>
          <w:t>Project Anatomy</w:t>
        </w:r>
        <w:bookmarkEnd w:id="902"/>
      </w:ins>
    </w:p>
    <w:p w14:paraId="31756BE0" w14:textId="6E064FE0" w:rsidR="00AD5382" w:rsidRDefault="00446879" w:rsidP="0003039D">
      <w:pPr>
        <w:rPr>
          <w:ins w:id="904" w:author="Brown, Evan" w:date="2013-10-17T21:09:00Z"/>
        </w:rPr>
      </w:pPr>
      <w:ins w:id="905" w:author="Brown, Evan" w:date="2013-10-17T20:48:00Z">
        <w:r>
          <w:t xml:space="preserve">As you’ve already noticed, the application you deployed </w:t>
        </w:r>
      </w:ins>
      <w:ins w:id="906" w:author="Brown, Evan" w:date="2013-10-17T20:49:00Z">
        <w:r w:rsidR="001E332E">
          <w:t xml:space="preserve">already </w:t>
        </w:r>
      </w:ins>
      <w:ins w:id="907" w:author="Brown, Evan" w:date="2013-10-17T20:48:00Z">
        <w:r>
          <w:t>works. Nothing’</w:t>
        </w:r>
        <w:r w:rsidR="00121EA7">
          <w:t>s broke</w:t>
        </w:r>
      </w:ins>
      <w:ins w:id="908" w:author="Brown, Evan" w:date="2013-10-17T21:07:00Z">
        <w:r w:rsidR="00121EA7">
          <w:t>n</w:t>
        </w:r>
      </w:ins>
      <w:ins w:id="909" w:author="Brown, Evan" w:date="2013-10-17T20:48:00Z">
        <w:r w:rsidR="00121EA7">
          <w:t xml:space="preserve"> because </w:t>
        </w:r>
      </w:ins>
      <w:ins w:id="910" w:author="Brown, Evan" w:date="2013-10-17T21:07:00Z">
        <w:r w:rsidR="00121EA7">
          <w:t>all of the functionality</w:t>
        </w:r>
      </w:ins>
      <w:ins w:id="911" w:author="Brown, Evan" w:date="2013-10-17T20:48:00Z">
        <w:r>
          <w:t xml:space="preserve"> is </w:t>
        </w:r>
      </w:ins>
      <w:ins w:id="912" w:author="Brown, Evan" w:date="2013-10-17T21:06:00Z">
        <w:r w:rsidR="00121EA7">
          <w:t xml:space="preserve">already </w:t>
        </w:r>
      </w:ins>
      <w:ins w:id="913" w:author="Brown, Evan" w:date="2013-10-17T20:48:00Z">
        <w:r w:rsidR="00121EA7">
          <w:t xml:space="preserve">implemented, but </w:t>
        </w:r>
      </w:ins>
      <w:ins w:id="914" w:author="Brown, Evan" w:date="2013-10-17T21:09:00Z">
        <w:r w:rsidR="00121EA7">
          <w:t>you’ll still be wri</w:t>
        </w:r>
        <w:r w:rsidR="00AD5382">
          <w:t>ting a lot of code. Here’s how:</w:t>
        </w:r>
      </w:ins>
      <w:ins w:id="915" w:author="Brown, Evan" w:date="2013-10-17T21:16:00Z">
        <w:r w:rsidR="00AD5382">
          <w:br/>
        </w:r>
      </w:ins>
    </w:p>
    <w:p w14:paraId="2978C1E1" w14:textId="77777777" w:rsidR="00AD5382" w:rsidRDefault="00AD5382">
      <w:pPr>
        <w:pStyle w:val="ListParagraph"/>
        <w:numPr>
          <w:ilvl w:val="0"/>
          <w:numId w:val="24"/>
        </w:numPr>
        <w:rPr>
          <w:ins w:id="916" w:author="Brown, Evan" w:date="2013-10-17T21:09:00Z"/>
        </w:rPr>
        <w:pPrChange w:id="917" w:author="Brown, Evan" w:date="2013-10-17T21:15:00Z">
          <w:pPr/>
        </w:pPrChange>
      </w:pPr>
      <w:ins w:id="918" w:author="Brown, Evan" w:date="2013-10-17T21:09:00Z">
        <w:r>
          <w:t>W</w:t>
        </w:r>
        <w:r w:rsidR="00121EA7">
          <w:t xml:space="preserve">e’ve identified a number of </w:t>
        </w:r>
      </w:ins>
      <w:ins w:id="919" w:author="Brown, Evan" w:date="2013-10-17T21:13:00Z">
        <w:r w:rsidR="00121EA7">
          <w:t xml:space="preserve">pieces of core application functionality (e.g., </w:t>
        </w:r>
        <w:r>
          <w:t xml:space="preserve">storing User data in </w:t>
        </w:r>
        <w:r w:rsidR="00121EA7">
          <w:t>DynamoDB)</w:t>
        </w:r>
      </w:ins>
    </w:p>
    <w:p w14:paraId="353FBC24" w14:textId="77777777" w:rsidR="00AD5382" w:rsidRDefault="00AD5382">
      <w:pPr>
        <w:pStyle w:val="ListParagraph"/>
        <w:numPr>
          <w:ilvl w:val="0"/>
          <w:numId w:val="24"/>
        </w:numPr>
        <w:rPr>
          <w:ins w:id="920" w:author="Brown, Evan" w:date="2013-10-17T21:09:00Z"/>
        </w:rPr>
        <w:pPrChange w:id="921" w:author="Brown, Evan" w:date="2013-10-17T21:15:00Z">
          <w:pPr/>
        </w:pPrChange>
      </w:pPr>
      <w:ins w:id="922" w:author="Brown, Evan" w:date="2013-10-17T21:09:00Z">
        <w:r>
          <w:t xml:space="preserve">Defined </w:t>
        </w:r>
        <w:r w:rsidR="00121EA7">
          <w:t>an Interface</w:t>
        </w:r>
      </w:ins>
      <w:ins w:id="923" w:author="Brown, Evan" w:date="2013-10-17T21:11:00Z">
        <w:r>
          <w:t xml:space="preserve"> for each piece of functionality</w:t>
        </w:r>
      </w:ins>
    </w:p>
    <w:p w14:paraId="41F73899" w14:textId="77777777" w:rsidR="00AD5382" w:rsidRDefault="00AD5382">
      <w:pPr>
        <w:pStyle w:val="ListParagraph"/>
        <w:numPr>
          <w:ilvl w:val="0"/>
          <w:numId w:val="24"/>
        </w:numPr>
        <w:rPr>
          <w:ins w:id="924" w:author="Brown, Evan" w:date="2013-10-17T21:16:00Z"/>
        </w:rPr>
        <w:pPrChange w:id="925" w:author="Brown, Evan" w:date="2013-10-17T21:15:00Z">
          <w:pPr/>
        </w:pPrChange>
      </w:pPr>
      <w:ins w:id="926" w:author="Brown, Evan" w:date="2013-10-17T21:16:00Z">
        <w:r>
          <w:t>B</w:t>
        </w:r>
      </w:ins>
      <w:ins w:id="927" w:author="Brown, Evan" w:date="2013-10-17T21:11:00Z">
        <w:r w:rsidR="00121EA7">
          <w:t xml:space="preserve">uilt </w:t>
        </w:r>
      </w:ins>
      <w:ins w:id="928" w:author="Brown, Evan" w:date="2013-10-17T21:09:00Z">
        <w:r>
          <w:t xml:space="preserve">a working </w:t>
        </w:r>
        <w:r w:rsidR="00121EA7">
          <w:t>implementation of that interface</w:t>
        </w:r>
      </w:ins>
    </w:p>
    <w:p w14:paraId="0B495FA5" w14:textId="77777777" w:rsidR="00AD5382" w:rsidRDefault="00AD5382">
      <w:pPr>
        <w:pStyle w:val="ListParagraph"/>
        <w:numPr>
          <w:ilvl w:val="0"/>
          <w:numId w:val="24"/>
        </w:numPr>
        <w:rPr>
          <w:ins w:id="929" w:author="Brown, Evan" w:date="2013-10-17T21:09:00Z"/>
        </w:rPr>
        <w:pPrChange w:id="930" w:author="Brown, Evan" w:date="2013-10-17T21:15:00Z">
          <w:pPr/>
        </w:pPrChange>
      </w:pPr>
      <w:ins w:id="931" w:author="Brown, Evan" w:date="2013-10-17T21:16:00Z">
        <w:r>
          <w:t>S</w:t>
        </w:r>
      </w:ins>
      <w:ins w:id="932" w:author="Brown, Evan" w:date="2013-10-17T21:12:00Z">
        <w:r w:rsidR="00121EA7">
          <w:t>ubclass</w:t>
        </w:r>
      </w:ins>
      <w:ins w:id="933" w:author="Brown, Evan" w:date="2013-10-17T21:13:00Z">
        <w:r>
          <w:t>ed</w:t>
        </w:r>
      </w:ins>
      <w:ins w:id="934" w:author="Brown, Evan" w:date="2013-10-17T21:12:00Z">
        <w:r w:rsidR="00121EA7">
          <w:t xml:space="preserve"> the implementation with a </w:t>
        </w:r>
      </w:ins>
      <w:ins w:id="935" w:author="Brown, Evan" w:date="2013-10-17T21:13:00Z">
        <w:r w:rsidRPr="00AD5382">
          <w:rPr>
            <w:i/>
          </w:rPr>
          <w:t>“challenge”</w:t>
        </w:r>
      </w:ins>
      <w:ins w:id="936" w:author="Brown, Evan" w:date="2013-10-17T21:12:00Z">
        <w:r w:rsidR="00121EA7">
          <w:t xml:space="preserve"> class </w:t>
        </w:r>
      </w:ins>
      <w:ins w:id="937" w:author="Brown, Evan" w:date="2013-10-17T21:13:00Z">
        <w:r>
          <w:t xml:space="preserve">that @Overrides superclass methods and calls </w:t>
        </w:r>
      </w:ins>
      <w:ins w:id="938" w:author="Brown, Evan" w:date="2013-10-17T21:14:00Z">
        <w:r>
          <w:t>super.method()</w:t>
        </w:r>
      </w:ins>
      <w:ins w:id="939" w:author="Brown, Evan" w:date="2013-10-17T21:09:00Z">
        <w:r>
          <w:t>.</w:t>
        </w:r>
      </w:ins>
    </w:p>
    <w:p w14:paraId="0A513D29" w14:textId="77777777" w:rsidR="00AD5382" w:rsidRDefault="00AD5382">
      <w:pPr>
        <w:pStyle w:val="ListParagraph"/>
        <w:numPr>
          <w:ilvl w:val="0"/>
          <w:numId w:val="24"/>
        </w:numPr>
        <w:rPr>
          <w:ins w:id="940" w:author="Brown, Evan" w:date="2013-10-17T21:16:00Z"/>
        </w:rPr>
        <w:pPrChange w:id="941" w:author="Brown, Evan" w:date="2013-10-17T21:16:00Z">
          <w:pPr/>
        </w:pPrChange>
      </w:pPr>
      <w:ins w:id="942" w:author="Brown, Evan" w:date="2013-10-17T21:14:00Z">
        <w:r>
          <w:t xml:space="preserve">We use Spring to inject the </w:t>
        </w:r>
      </w:ins>
      <w:ins w:id="943" w:author="Brown, Evan" w:date="2013-10-17T21:16:00Z">
        <w:r>
          <w:t>“challenge” implementation.</w:t>
        </w:r>
      </w:ins>
    </w:p>
    <w:p w14:paraId="557BF82C" w14:textId="77777777" w:rsidR="00AD5382" w:rsidRDefault="00AD5382">
      <w:pPr>
        <w:pStyle w:val="ListParagraph"/>
        <w:rPr>
          <w:ins w:id="944" w:author="Brown, Evan" w:date="2013-10-17T21:17:00Z"/>
        </w:rPr>
        <w:pPrChange w:id="945" w:author="Brown, Evan" w:date="2013-10-17T21:17:00Z">
          <w:pPr/>
        </w:pPrChange>
      </w:pPr>
    </w:p>
    <w:p w14:paraId="5A6F49F6" w14:textId="4410F5ED" w:rsidR="00AD5382" w:rsidRDefault="00AD5382">
      <w:pPr>
        <w:rPr>
          <w:ins w:id="946" w:author="Brown, Evan" w:date="2013-10-17T21:18:00Z"/>
        </w:rPr>
      </w:pPr>
      <w:ins w:id="947" w:author="Brown, Evan" w:date="2013-10-17T21:17:00Z">
        <w:r>
          <w:t xml:space="preserve">The result is that </w:t>
        </w:r>
      </w:ins>
      <w:ins w:id="948" w:author="Brown, Evan" w:date="2013-10-17T21:16:00Z">
        <w:r>
          <w:t>everything just works</w:t>
        </w:r>
      </w:ins>
      <w:ins w:id="949" w:author="Brown, Evan" w:date="2013-10-17T21:17:00Z">
        <w:r>
          <w:t>…</w:t>
        </w:r>
      </w:ins>
      <w:ins w:id="950" w:author="Brown, Evan" w:date="2013-10-17T21:16:00Z">
        <w:r>
          <w:t xml:space="preserve">until you decide to delete the </w:t>
        </w:r>
      </w:ins>
      <w:ins w:id="951" w:author="Brown, Evan" w:date="2013-10-17T21:17:00Z">
        <w:r w:rsidRPr="00AD5382">
          <w:rPr>
            <w:i/>
          </w:rPr>
          <w:t>super.method()</w:t>
        </w:r>
        <w:r>
          <w:t xml:space="preserve"> line of a challenge implementation and DIY. </w:t>
        </w:r>
      </w:ins>
    </w:p>
    <w:p w14:paraId="4862600F" w14:textId="13710919" w:rsidR="00AD5382" w:rsidRDefault="00AD5382">
      <w:pPr>
        <w:pStyle w:val="Heading2"/>
        <w:rPr>
          <w:ins w:id="952" w:author="Brown, Evan" w:date="2013-10-17T21:18:00Z"/>
        </w:rPr>
        <w:pPrChange w:id="953" w:author="Brown, Evan" w:date="2013-10-17T21:18:00Z">
          <w:pPr/>
        </w:pPrChange>
      </w:pPr>
      <w:bookmarkStart w:id="954" w:name="_Toc244419830"/>
      <w:ins w:id="955" w:author="Brown, Evan" w:date="2013-10-17T21:18:00Z">
        <w:r>
          <w:t>Example of a Challenge</w:t>
        </w:r>
        <w:bookmarkEnd w:id="954"/>
      </w:ins>
    </w:p>
    <w:p w14:paraId="59B75186" w14:textId="6F24B488" w:rsidR="00AD5382" w:rsidRDefault="00AD5382">
      <w:pPr>
        <w:rPr>
          <w:ins w:id="956" w:author="Brown, Evan" w:date="2013-10-17T21:23:00Z"/>
        </w:rPr>
      </w:pPr>
      <w:ins w:id="957" w:author="Brown, Evan" w:date="2013-10-17T21:18:00Z">
        <w:r>
          <w:t>Later in the lab we</w:t>
        </w:r>
      </w:ins>
      <w:ins w:id="958" w:author="Brown, Evan" w:date="2013-10-17T21:19:00Z">
        <w:r>
          <w:t xml:space="preserve">’ll ask you to store a user’s account data in DynamoDB. </w:t>
        </w:r>
      </w:ins>
      <w:ins w:id="959" w:author="Brown, Evan" w:date="2013-10-17T21:22:00Z">
        <w:r>
          <w:t xml:space="preserve">In the </w:t>
        </w:r>
        <w:r w:rsidRPr="00AD5382">
          <w:rPr>
            <w:rFonts w:ascii="Consolas" w:hAnsi="Consolas"/>
            <w:b/>
            <w:rPrChange w:id="960" w:author="Brown, Evan" w:date="2013-10-17T21:22:00Z">
              <w:rPr/>
            </w:rPrChange>
          </w:rPr>
          <w:t xml:space="preserve">com.amediamanager.dao.challenge </w:t>
        </w:r>
        <w:r>
          <w:t xml:space="preserve">package you’ll find the </w:t>
        </w:r>
        <w:r w:rsidRPr="006E6BF8">
          <w:rPr>
            <w:rFonts w:ascii="Consolas" w:hAnsi="Consolas"/>
            <w:b/>
            <w:rPrChange w:id="961" w:author="Brown, Evan" w:date="2013-10-17T21:24:00Z">
              <w:rPr/>
            </w:rPrChange>
          </w:rPr>
          <w:t>DynamoDbUserDaoImpl</w:t>
        </w:r>
        <w:r w:rsidRPr="006E6BF8">
          <w:rPr>
            <w:b/>
            <w:rPrChange w:id="962" w:author="Brown, Evan" w:date="2013-10-17T21:24:00Z">
              <w:rPr/>
            </w:rPrChange>
          </w:rPr>
          <w:t xml:space="preserve"> </w:t>
        </w:r>
        <w:r>
          <w:t xml:space="preserve">class that extends </w:t>
        </w:r>
      </w:ins>
      <w:ins w:id="963" w:author="Brown, Evan" w:date="2013-10-17T21:23:00Z">
        <w:r w:rsidRPr="007061DF">
          <w:rPr>
            <w:rFonts w:ascii="Consolas" w:hAnsi="Consolas"/>
            <w:b/>
          </w:rPr>
          <w:t>com.amediamanager.dao.</w:t>
        </w:r>
        <w:r w:rsidRPr="00AD5382">
          <w:rPr>
            <w:rFonts w:ascii="Consolas" w:hAnsi="Consolas"/>
            <w:b/>
            <w:rPrChange w:id="964" w:author="Brown, Evan" w:date="2013-10-17T21:23:00Z">
              <w:rPr/>
            </w:rPrChange>
          </w:rPr>
          <w:t>DynamoDbUserDaoImpl</w:t>
        </w:r>
        <w:r w:rsidR="006E6BF8" w:rsidRPr="006E6BF8">
          <w:rPr>
            <w:rPrChange w:id="965" w:author="Brown, Evan" w:date="2013-10-17T21:24:00Z">
              <w:rPr>
                <w:rFonts w:ascii="Consolas" w:hAnsi="Consolas"/>
                <w:b/>
              </w:rPr>
            </w:rPrChange>
          </w:rPr>
          <w:t xml:space="preserve">, overrides the </w:t>
        </w:r>
        <w:r w:rsidR="006E6BF8" w:rsidRPr="006E6BF8">
          <w:rPr>
            <w:rFonts w:ascii="Consolas" w:hAnsi="Consolas"/>
            <w:b/>
          </w:rPr>
          <w:t>save</w:t>
        </w:r>
        <w:r w:rsidR="006E6BF8" w:rsidRPr="006E6BF8">
          <w:rPr>
            <w:rPrChange w:id="966" w:author="Brown, Evan" w:date="2013-10-17T21:24:00Z">
              <w:rPr>
                <w:rFonts w:ascii="Consolas" w:hAnsi="Consolas"/>
                <w:b/>
              </w:rPr>
            </w:rPrChange>
          </w:rPr>
          <w:t xml:space="preserve"> method, and calls </w:t>
        </w:r>
        <w:r w:rsidR="006E6BF8" w:rsidRPr="006E6BF8">
          <w:rPr>
            <w:rFonts w:ascii="Consolas" w:hAnsi="Consolas"/>
            <w:b/>
          </w:rPr>
          <w:t xml:space="preserve">super.save </w:t>
        </w:r>
      </w:ins>
      <w:ins w:id="967" w:author="Brown, Evan" w:date="2013-10-17T21:25:00Z">
        <w:r w:rsidR="006E6BF8">
          <w:t>from</w:t>
        </w:r>
      </w:ins>
      <w:ins w:id="968" w:author="Brown, Evan" w:date="2013-10-17T21:23:00Z">
        <w:r w:rsidR="006E6BF8" w:rsidRPr="006E6BF8">
          <w:rPr>
            <w:rPrChange w:id="969" w:author="Brown, Evan" w:date="2013-10-17T21:24:00Z">
              <w:rPr>
                <w:rFonts w:ascii="Consolas" w:hAnsi="Consolas"/>
                <w:b/>
              </w:rPr>
            </w:rPrChange>
          </w:rPr>
          <w:t xml:space="preserve"> the super class:</w:t>
        </w:r>
      </w:ins>
    </w:p>
    <w:p w14:paraId="707BB5F1" w14:textId="77777777" w:rsidR="00AD5382" w:rsidRDefault="00AD5382">
      <w:pPr>
        <w:rPr>
          <w:ins w:id="970" w:author="Brown, Evan" w:date="2013-10-17T21:23:00Z"/>
        </w:rPr>
      </w:pPr>
    </w:p>
    <w:p w14:paraId="54FFD1CA" w14:textId="2ED767E3" w:rsidR="00AD5382" w:rsidRPr="00AD5382" w:rsidRDefault="00AD5382">
      <w:pPr>
        <w:rPr>
          <w:ins w:id="971" w:author="Brown, Evan" w:date="2013-10-17T21:17:00Z"/>
        </w:rPr>
      </w:pPr>
      <w:ins w:id="972"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6A3D2F26" w:rsidR="00AD5382" w:rsidRDefault="006E6BF8">
      <w:pPr>
        <w:rPr>
          <w:ins w:id="973" w:author="Brown, Evan" w:date="2013-10-17T21:07:00Z"/>
        </w:rPr>
      </w:pPr>
      <w:ins w:id="974" w:author="Brown, Evan" w:date="2013-10-17T21:25:00Z">
        <w:r>
          <w:t xml:space="preserve">You’ll start by commenting out </w:t>
        </w:r>
        <w:r w:rsidRPr="006E6BF8">
          <w:rPr>
            <w:rFonts w:ascii="Consolas" w:hAnsi="Consolas"/>
            <w:b/>
            <w:rPrChange w:id="975" w:author="Brown, Evan" w:date="2013-10-17T21:26:00Z">
              <w:rPr/>
            </w:rPrChange>
          </w:rPr>
          <w:t>super.save(user);</w:t>
        </w:r>
      </w:ins>
      <w:ins w:id="976" w:author="Brown, Evan" w:date="2013-10-17T21:26:00Z">
        <w:r w:rsidRPr="006E6BF8">
          <w:t xml:space="preserve"> </w:t>
        </w:r>
        <w:r>
          <w:t xml:space="preserve">and writing your own code. If you get stuck, simply open </w:t>
        </w:r>
        <w:r w:rsidRPr="007061DF">
          <w:rPr>
            <w:rFonts w:ascii="Consolas" w:hAnsi="Consolas"/>
            <w:b/>
          </w:rPr>
          <w:t>com.amediamanager.dao.DynamoDbUserDaoImpl</w:t>
        </w:r>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977" w:author="Brown, Evan" w:date="2013-10-17T21:27:00Z">
              <w:rPr/>
            </w:rPrChange>
          </w:rPr>
          <w:t>super</w:t>
        </w:r>
        <w:r>
          <w:t xml:space="preserve"> and move right along.</w:t>
        </w:r>
      </w:ins>
    </w:p>
    <w:p w14:paraId="7C144455" w14:textId="70F69CF4" w:rsidR="006E6BF8" w:rsidRDefault="006E6BF8" w:rsidP="006E6BF8">
      <w:pPr>
        <w:pStyle w:val="Heading2"/>
        <w:rPr>
          <w:ins w:id="978" w:author="Brown, Evan" w:date="2013-10-17T21:27:00Z"/>
        </w:rPr>
      </w:pPr>
      <w:bookmarkStart w:id="979" w:name="_Toc244419831"/>
      <w:ins w:id="980" w:author="Brown, Evan" w:date="2013-10-17T21:27:00Z">
        <w:r>
          <w:t>Package Layout</w:t>
        </w:r>
        <w:bookmarkEnd w:id="979"/>
      </w:ins>
    </w:p>
    <w:p w14:paraId="0F60063C" w14:textId="157B5E4C" w:rsidR="0003039D" w:rsidRDefault="006E6BF8">
      <w:pPr>
        <w:rPr>
          <w:ins w:id="981" w:author="Brown, Evan" w:date="2013-10-26T12:06:00Z"/>
        </w:rPr>
        <w:pPrChange w:id="982" w:author="Brown, Evan" w:date="2013-10-10T19:24:00Z">
          <w:pPr>
            <w:pStyle w:val="ListParagraph"/>
            <w:numPr>
              <w:numId w:val="7"/>
            </w:numPr>
            <w:tabs>
              <w:tab w:val="left" w:pos="1340"/>
            </w:tabs>
            <w:ind w:hanging="360"/>
          </w:pPr>
        </w:pPrChange>
      </w:pPr>
      <w:ins w:id="983" w:author="Brown, Evan" w:date="2013-10-17T21:29:00Z">
        <w:r w:rsidRPr="006E6BF8">
          <w:rPr>
            <w:rFonts w:ascii="Consolas" w:hAnsi="Consolas"/>
            <w:b/>
            <w:rPrChange w:id="984" w:author="Brown, Evan" w:date="2013-10-17T21:31:00Z">
              <w:rPr/>
            </w:rPrChange>
          </w:rPr>
          <w:t>com.amediamanager.</w:t>
        </w:r>
      </w:ins>
      <w:ins w:id="985" w:author="Brown, Evan" w:date="2013-10-17T21:30:00Z">
        <w:r w:rsidRPr="006E6BF8">
          <w:rPr>
            <w:rFonts w:ascii="Consolas" w:hAnsi="Consolas"/>
            <w:b/>
            <w:rPrChange w:id="986" w:author="Brown, Evan" w:date="2013-10-17T21:31:00Z">
              <w:rPr/>
            </w:rPrChange>
          </w:rPr>
          <w:t>config</w:t>
        </w:r>
      </w:ins>
      <w:ins w:id="987" w:author="Brown, Evan" w:date="2013-10-17T21:32:00Z">
        <w:r w:rsidRPr="006E6BF8">
          <w:t xml:space="preserve"> </w:t>
        </w:r>
      </w:ins>
      <w:ins w:id="988" w:author="Brown, Evan" w:date="2013-10-17T21:59:00Z">
        <w:r w:rsidR="00890E8F">
          <w:t>–</w:t>
        </w:r>
      </w:ins>
      <w:ins w:id="989" w:author="Brown, Evan" w:date="2013-10-17T21:32:00Z">
        <w:r>
          <w:t xml:space="preserve"> </w:t>
        </w:r>
      </w:ins>
      <w:ins w:id="990" w:author="Brown, Evan" w:date="2013-10-17T21:59:00Z">
        <w:r w:rsidR="00890E8F">
          <w:t xml:space="preserve">Classes for loading and accessing application configuration information (e.g., database connection strings, resource identifiers, etc); classes for </w:t>
        </w:r>
      </w:ins>
      <w:ins w:id="991" w:author="Brown, Evan" w:date="2013-10-17T22:00:00Z">
        <w:r w:rsidR="00890E8F">
          <w:t>provisioning/initializing certain resources (e.g., database schemas)</w:t>
        </w:r>
      </w:ins>
    </w:p>
    <w:p w14:paraId="1B9DF759" w14:textId="77777777" w:rsidR="000D3C66" w:rsidRDefault="000D3C66">
      <w:pPr>
        <w:rPr>
          <w:ins w:id="992" w:author="Brown, Evan" w:date="2013-10-26T12:06:00Z"/>
        </w:rPr>
        <w:pPrChange w:id="993" w:author="Brown, Evan" w:date="2013-10-10T19:24:00Z">
          <w:pPr>
            <w:pStyle w:val="ListParagraph"/>
            <w:numPr>
              <w:numId w:val="7"/>
            </w:numPr>
            <w:tabs>
              <w:tab w:val="left" w:pos="1340"/>
            </w:tabs>
            <w:ind w:hanging="360"/>
          </w:pPr>
        </w:pPrChange>
      </w:pPr>
    </w:p>
    <w:p w14:paraId="1626D8D1" w14:textId="67B3D9B3" w:rsidR="000D3C66" w:rsidRDefault="000D3C66">
      <w:pPr>
        <w:rPr>
          <w:ins w:id="994" w:author="Brown, Evan" w:date="2013-10-17T22:00:00Z"/>
        </w:rPr>
        <w:pPrChange w:id="995" w:author="Brown, Evan" w:date="2013-10-10T19:24:00Z">
          <w:pPr>
            <w:pStyle w:val="ListParagraph"/>
            <w:numPr>
              <w:numId w:val="7"/>
            </w:numPr>
            <w:tabs>
              <w:tab w:val="left" w:pos="1340"/>
            </w:tabs>
            <w:ind w:hanging="360"/>
          </w:pPr>
        </w:pPrChange>
      </w:pPr>
      <w:ins w:id="996" w:author="Brown, Evan" w:date="2013-10-26T12:06:00Z">
        <w:r w:rsidRPr="00E242CF">
          <w:rPr>
            <w:rFonts w:ascii="Consolas" w:hAnsi="Consolas"/>
            <w:b/>
          </w:rPr>
          <w:t>com.amediamanager.config</w:t>
        </w:r>
        <w:r w:rsidRPr="006E6BF8">
          <w:t xml:space="preserve"> </w:t>
        </w:r>
        <w:r>
          <w:t>– Coding challenges for config classes</w:t>
        </w:r>
      </w:ins>
    </w:p>
    <w:p w14:paraId="4F7D5038" w14:textId="77777777" w:rsidR="00890E8F" w:rsidRPr="006E6BF8" w:rsidRDefault="00890E8F">
      <w:pPr>
        <w:rPr>
          <w:ins w:id="997" w:author="Brown, Evan" w:date="2013-10-17T21:30:00Z"/>
          <w:rFonts w:ascii="Consolas" w:hAnsi="Consolas"/>
          <w:b/>
          <w:rPrChange w:id="998" w:author="Brown, Evan" w:date="2013-10-17T21:31:00Z">
            <w:rPr>
              <w:ins w:id="999" w:author="Brown, Evan" w:date="2013-10-17T21:30:00Z"/>
            </w:rPr>
          </w:rPrChange>
        </w:rPr>
        <w:pPrChange w:id="1000" w:author="Brown, Evan" w:date="2013-10-10T19:24:00Z">
          <w:pPr>
            <w:pStyle w:val="ListParagraph"/>
            <w:numPr>
              <w:numId w:val="7"/>
            </w:numPr>
            <w:tabs>
              <w:tab w:val="left" w:pos="1340"/>
            </w:tabs>
            <w:ind w:hanging="360"/>
          </w:pPr>
        </w:pPrChange>
      </w:pPr>
    </w:p>
    <w:p w14:paraId="4BF4DE77" w14:textId="7855DEA0" w:rsidR="00890E8F" w:rsidRDefault="006E6BF8" w:rsidP="00890E8F">
      <w:pPr>
        <w:rPr>
          <w:ins w:id="1001" w:author="Brown, Evan" w:date="2013-10-17T22:00:00Z"/>
        </w:rPr>
      </w:pPr>
      <w:ins w:id="1002" w:author="Brown, Evan" w:date="2013-10-17T21:30:00Z">
        <w:r w:rsidRPr="006E6BF8">
          <w:rPr>
            <w:rFonts w:ascii="Consolas" w:hAnsi="Consolas"/>
            <w:b/>
            <w:rPrChange w:id="1003" w:author="Brown, Evan" w:date="2013-10-17T21:31:00Z">
              <w:rPr/>
            </w:rPrChange>
          </w:rPr>
          <w:t>com.amediamanager.controller</w:t>
        </w:r>
      </w:ins>
      <w:ins w:id="1004" w:author="Brown, Evan" w:date="2013-10-17T22:00:00Z">
        <w:r w:rsidR="00890E8F">
          <w:rPr>
            <w:rFonts w:ascii="Consolas" w:hAnsi="Consolas"/>
            <w:b/>
          </w:rPr>
          <w:t xml:space="preserve"> </w:t>
        </w:r>
        <w:r w:rsidR="00890E8F">
          <w:t xml:space="preserve">– </w:t>
        </w:r>
      </w:ins>
      <w:ins w:id="1005" w:author="Brown, Evan" w:date="2013-10-17T22:01:00Z">
        <w:r w:rsidR="00890E8F">
          <w:t xml:space="preserve">Controllers (Spring Web MVC) that define application routes. Any URL you access in the application is defined here, and it’s a good place to </w:t>
        </w:r>
      </w:ins>
      <w:ins w:id="1006" w:author="Brown, Evan" w:date="2013-10-17T22:02:00Z">
        <w:r w:rsidR="00890E8F">
          <w:t>begin if you want to identify the code behind a feature in</w:t>
        </w:r>
        <w:r w:rsidR="000D3C66">
          <w:t xml:space="preserve"> the UI</w:t>
        </w:r>
      </w:ins>
    </w:p>
    <w:p w14:paraId="75FDB8D3" w14:textId="2FE0AAE6" w:rsidR="006E6BF8" w:rsidRPr="006E6BF8" w:rsidRDefault="00890E8F">
      <w:pPr>
        <w:rPr>
          <w:ins w:id="1007" w:author="Brown, Evan" w:date="2013-10-17T21:30:00Z"/>
          <w:rFonts w:ascii="Consolas" w:hAnsi="Consolas"/>
          <w:b/>
          <w:rPrChange w:id="1008" w:author="Brown, Evan" w:date="2013-10-17T21:31:00Z">
            <w:rPr>
              <w:ins w:id="1009" w:author="Brown, Evan" w:date="2013-10-17T21:30:00Z"/>
            </w:rPr>
          </w:rPrChange>
        </w:rPr>
        <w:pPrChange w:id="1010" w:author="Brown, Evan" w:date="2013-10-10T19:24:00Z">
          <w:pPr>
            <w:pStyle w:val="ListParagraph"/>
            <w:numPr>
              <w:numId w:val="7"/>
            </w:numPr>
            <w:tabs>
              <w:tab w:val="left" w:pos="1340"/>
            </w:tabs>
            <w:ind w:hanging="360"/>
          </w:pPr>
        </w:pPrChange>
      </w:pPr>
      <w:ins w:id="1011" w:author="Brown, Evan" w:date="2013-10-17T22:00:00Z">
        <w:r>
          <w:rPr>
            <w:rFonts w:ascii="Consolas" w:hAnsi="Consolas"/>
            <w:b/>
          </w:rPr>
          <w:t xml:space="preserve"> </w:t>
        </w:r>
      </w:ins>
    </w:p>
    <w:p w14:paraId="7FAEE3ED" w14:textId="75D61531" w:rsidR="00890E8F" w:rsidRDefault="006E6BF8" w:rsidP="00890E8F">
      <w:pPr>
        <w:rPr>
          <w:ins w:id="1012" w:author="Brown, Evan" w:date="2013-10-17T22:02:00Z"/>
        </w:rPr>
      </w:pPr>
      <w:ins w:id="1013" w:author="Brown, Evan" w:date="2013-10-17T21:30:00Z">
        <w:r w:rsidRPr="006E6BF8">
          <w:rPr>
            <w:rFonts w:ascii="Consolas" w:hAnsi="Consolas"/>
            <w:b/>
            <w:rPrChange w:id="1014" w:author="Brown, Evan" w:date="2013-10-17T21:31:00Z">
              <w:rPr/>
            </w:rPrChange>
          </w:rPr>
          <w:t>com.amediamanager.dao</w:t>
        </w:r>
      </w:ins>
      <w:ins w:id="1015" w:author="Brown, Evan" w:date="2013-10-17T22:03:00Z">
        <w:r w:rsidR="00890E8F">
          <w:rPr>
            <w:rFonts w:ascii="Consolas" w:hAnsi="Consolas"/>
            <w:b/>
          </w:rPr>
          <w:t xml:space="preserve"> </w:t>
        </w:r>
      </w:ins>
      <w:ins w:id="1016" w:author="Brown, Evan" w:date="2013-10-17T22:02:00Z">
        <w:r w:rsidR="00890E8F">
          <w:t>– Data Access Objects that handle storing data in various providers. An interface is defined for each data type (e.g., User), and an implementation is built specific to</w:t>
        </w:r>
        <w:r w:rsidR="000D3C66">
          <w:t xml:space="preserve"> the datastore (e.g., DynamoDB)</w:t>
        </w:r>
      </w:ins>
    </w:p>
    <w:p w14:paraId="57D5F671" w14:textId="1C6DA932" w:rsidR="006E6BF8" w:rsidRPr="006E6BF8" w:rsidRDefault="006E6BF8">
      <w:pPr>
        <w:rPr>
          <w:ins w:id="1017" w:author="Brown, Evan" w:date="2013-10-17T21:30:00Z"/>
          <w:rFonts w:ascii="Consolas" w:hAnsi="Consolas"/>
          <w:b/>
          <w:rPrChange w:id="1018" w:author="Brown, Evan" w:date="2013-10-17T21:31:00Z">
            <w:rPr>
              <w:ins w:id="1019" w:author="Brown, Evan" w:date="2013-10-17T21:30:00Z"/>
            </w:rPr>
          </w:rPrChange>
        </w:rPr>
        <w:pPrChange w:id="1020" w:author="Brown, Evan" w:date="2013-10-10T19:24:00Z">
          <w:pPr>
            <w:pStyle w:val="ListParagraph"/>
            <w:numPr>
              <w:numId w:val="7"/>
            </w:numPr>
            <w:tabs>
              <w:tab w:val="left" w:pos="1340"/>
            </w:tabs>
            <w:ind w:hanging="360"/>
          </w:pPr>
        </w:pPrChange>
      </w:pPr>
    </w:p>
    <w:p w14:paraId="52BA4338" w14:textId="33971301" w:rsidR="00890E8F" w:rsidRDefault="006E6BF8" w:rsidP="00890E8F">
      <w:pPr>
        <w:rPr>
          <w:ins w:id="1021" w:author="Brown, Evan" w:date="2013-10-17T22:03:00Z"/>
        </w:rPr>
      </w:pPr>
      <w:ins w:id="1022" w:author="Brown, Evan" w:date="2013-10-17T21:30:00Z">
        <w:r w:rsidRPr="006E6BF8">
          <w:rPr>
            <w:rFonts w:ascii="Consolas" w:hAnsi="Consolas"/>
            <w:b/>
            <w:rPrChange w:id="1023" w:author="Brown, Evan" w:date="2013-10-17T21:31:00Z">
              <w:rPr/>
            </w:rPrChange>
          </w:rPr>
          <w:t>com.amediamanager.dao.challenge</w:t>
        </w:r>
      </w:ins>
      <w:ins w:id="1024" w:author="Brown, Evan" w:date="2013-10-17T22:03:00Z">
        <w:r w:rsidR="00890E8F">
          <w:rPr>
            <w:rFonts w:ascii="Consolas" w:hAnsi="Consolas"/>
            <w:b/>
          </w:rPr>
          <w:t xml:space="preserve"> </w:t>
        </w:r>
        <w:r w:rsidR="00890E8F">
          <w:t>– Co</w:t>
        </w:r>
        <w:r w:rsidR="000D3C66">
          <w:t>ding challenges for DAO classes</w:t>
        </w:r>
      </w:ins>
    </w:p>
    <w:p w14:paraId="63A26FB0" w14:textId="3600A76D" w:rsidR="006E6BF8" w:rsidRPr="006E6BF8" w:rsidRDefault="006E6BF8" w:rsidP="006E6BF8">
      <w:pPr>
        <w:rPr>
          <w:ins w:id="1025" w:author="Brown, Evan" w:date="2013-10-17T21:30:00Z"/>
          <w:rFonts w:ascii="Consolas" w:hAnsi="Consolas"/>
          <w:b/>
          <w:rPrChange w:id="1026" w:author="Brown, Evan" w:date="2013-10-17T21:31:00Z">
            <w:rPr>
              <w:ins w:id="1027" w:author="Brown, Evan" w:date="2013-10-17T21:30:00Z"/>
            </w:rPr>
          </w:rPrChange>
        </w:rPr>
      </w:pPr>
    </w:p>
    <w:p w14:paraId="3975ACC5" w14:textId="4438C25F" w:rsidR="00890E8F" w:rsidRDefault="006E6BF8" w:rsidP="00890E8F">
      <w:pPr>
        <w:rPr>
          <w:ins w:id="1028" w:author="Brown, Evan" w:date="2013-10-17T22:03:00Z"/>
        </w:rPr>
      </w:pPr>
      <w:ins w:id="1029" w:author="Brown, Evan" w:date="2013-10-17T21:30:00Z">
        <w:r w:rsidRPr="006E6BF8">
          <w:rPr>
            <w:rFonts w:ascii="Consolas" w:hAnsi="Consolas"/>
            <w:b/>
            <w:rPrChange w:id="1030" w:author="Brown, Evan" w:date="2013-10-17T21:31:00Z">
              <w:rPr/>
            </w:rPrChange>
          </w:rPr>
          <w:t>com.amediamanager.domain</w:t>
        </w:r>
      </w:ins>
      <w:ins w:id="1031"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1032" w:author="Brown, Evan" w:date="2013-10-17T21:30:00Z"/>
          <w:rFonts w:ascii="Consolas" w:hAnsi="Consolas"/>
          <w:b/>
          <w:rPrChange w:id="1033" w:author="Brown, Evan" w:date="2013-10-17T21:31:00Z">
            <w:rPr>
              <w:ins w:id="1034" w:author="Brown, Evan" w:date="2013-10-17T21:30:00Z"/>
            </w:rPr>
          </w:rPrChange>
        </w:rPr>
      </w:pPr>
    </w:p>
    <w:p w14:paraId="4F7F7AC2" w14:textId="6506780F" w:rsidR="00890E8F" w:rsidRDefault="006E6BF8" w:rsidP="00890E8F">
      <w:pPr>
        <w:rPr>
          <w:ins w:id="1035" w:author="Brown, Evan" w:date="2013-10-17T22:03:00Z"/>
        </w:rPr>
      </w:pPr>
      <w:ins w:id="1036" w:author="Brown, Evan" w:date="2013-10-17T21:30:00Z">
        <w:r w:rsidRPr="006E6BF8">
          <w:rPr>
            <w:rFonts w:ascii="Consolas" w:hAnsi="Consolas"/>
            <w:b/>
            <w:rPrChange w:id="1037" w:author="Brown, Evan" w:date="2013-10-17T21:31:00Z">
              <w:rPr/>
            </w:rPrChange>
          </w:rPr>
          <w:t>com.amediamanager.exceptions</w:t>
        </w:r>
      </w:ins>
      <w:ins w:id="1038" w:author="Brown, Evan" w:date="2013-10-17T22:03:00Z">
        <w:r w:rsidR="00890E8F">
          <w:t>– Exactly what it sounds like</w:t>
        </w:r>
      </w:ins>
    </w:p>
    <w:p w14:paraId="25F752AE" w14:textId="77777777" w:rsidR="00094D7C" w:rsidRDefault="00094D7C" w:rsidP="006E6BF8">
      <w:pPr>
        <w:rPr>
          <w:ins w:id="1039" w:author="Brown, Evan" w:date="2013-10-26T15:16:00Z"/>
          <w:rFonts w:ascii="Consolas" w:hAnsi="Consolas"/>
          <w:b/>
        </w:rPr>
      </w:pPr>
    </w:p>
    <w:p w14:paraId="5DF46018" w14:textId="7529BCE2" w:rsidR="006E6BF8" w:rsidRPr="00094D7C" w:rsidRDefault="00094D7C" w:rsidP="006E6BF8">
      <w:pPr>
        <w:rPr>
          <w:ins w:id="1040" w:author="Brown, Evan" w:date="2013-10-26T15:16:00Z"/>
          <w:rPrChange w:id="1041" w:author="Brown, Evan" w:date="2013-10-26T15:16:00Z">
            <w:rPr>
              <w:ins w:id="1042" w:author="Brown, Evan" w:date="2013-10-26T15:16:00Z"/>
              <w:rFonts w:ascii="Consolas" w:hAnsi="Consolas"/>
              <w:b/>
            </w:rPr>
          </w:rPrChange>
        </w:rPr>
      </w:pPr>
      <w:ins w:id="1043" w:author="Brown, Evan" w:date="2013-10-26T15:16:00Z">
        <w:r w:rsidRPr="00E242CF">
          <w:rPr>
            <w:rFonts w:ascii="Consolas" w:hAnsi="Consolas"/>
            <w:b/>
          </w:rPr>
          <w:t>com.amediamanager.</w:t>
        </w:r>
        <w:r>
          <w:rPr>
            <w:rFonts w:ascii="Consolas" w:hAnsi="Consolas"/>
            <w:b/>
          </w:rPr>
          <w:t xml:space="preserve">scheduled </w:t>
        </w:r>
        <w:r>
          <w:t xml:space="preserve">– </w:t>
        </w:r>
        <w:r>
          <w:t>Classes with methods that need to run periodically (usually via Spring’s @Scheduled annotation)</w:t>
        </w:r>
      </w:ins>
    </w:p>
    <w:p w14:paraId="523B6361" w14:textId="77777777" w:rsidR="00094D7C" w:rsidRDefault="00094D7C" w:rsidP="006E6BF8">
      <w:pPr>
        <w:rPr>
          <w:ins w:id="1044" w:author="Brown, Evan" w:date="2013-10-26T15:16:00Z"/>
          <w:rFonts w:ascii="Consolas" w:hAnsi="Consolas"/>
          <w:b/>
        </w:rPr>
      </w:pPr>
    </w:p>
    <w:p w14:paraId="3E664536" w14:textId="5C0E391D" w:rsidR="00094D7C" w:rsidRPr="00E242CF" w:rsidRDefault="00094D7C" w:rsidP="00094D7C">
      <w:pPr>
        <w:rPr>
          <w:ins w:id="1045" w:author="Brown, Evan" w:date="2013-10-26T15:16:00Z"/>
        </w:rPr>
      </w:pPr>
      <w:ins w:id="1046" w:author="Brown, Evan" w:date="2013-10-26T15:16:00Z">
        <w:r w:rsidRPr="00E242CF">
          <w:rPr>
            <w:rFonts w:ascii="Consolas" w:hAnsi="Consolas"/>
            <w:b/>
          </w:rPr>
          <w:t>com.amediamanager.</w:t>
        </w:r>
        <w:r>
          <w:rPr>
            <w:rFonts w:ascii="Consolas" w:hAnsi="Consolas"/>
            <w:b/>
          </w:rPr>
          <w:t xml:space="preserve">scheduled </w:t>
        </w:r>
        <w:r>
          <w:t xml:space="preserve">– </w:t>
        </w:r>
        <w:r>
          <w:t xml:space="preserve">Coding challenges for </w:t>
        </w:r>
      </w:ins>
      <w:ins w:id="1047" w:author="Brown, Evan" w:date="2013-10-26T15:17:00Z">
        <w:r>
          <w:t>scheduled tasks</w:t>
        </w:r>
      </w:ins>
    </w:p>
    <w:p w14:paraId="7E370B99" w14:textId="77777777" w:rsidR="00094D7C" w:rsidRPr="006E6BF8" w:rsidRDefault="00094D7C" w:rsidP="006E6BF8">
      <w:pPr>
        <w:rPr>
          <w:ins w:id="1048" w:author="Brown, Evan" w:date="2013-10-17T21:30:00Z"/>
          <w:rFonts w:ascii="Consolas" w:hAnsi="Consolas"/>
          <w:b/>
          <w:rPrChange w:id="1049" w:author="Brown, Evan" w:date="2013-10-17T21:31:00Z">
            <w:rPr>
              <w:ins w:id="1050" w:author="Brown, Evan" w:date="2013-10-17T21:30:00Z"/>
            </w:rPr>
          </w:rPrChange>
        </w:rPr>
      </w:pPr>
    </w:p>
    <w:p w14:paraId="7DBFF046" w14:textId="55AA9A7F" w:rsidR="00890E8F" w:rsidRDefault="006E6BF8" w:rsidP="00890E8F">
      <w:pPr>
        <w:rPr>
          <w:ins w:id="1051" w:author="Brown, Evan" w:date="2013-10-17T22:03:00Z"/>
        </w:rPr>
      </w:pPr>
      <w:ins w:id="1052" w:author="Brown, Evan" w:date="2013-10-17T21:30:00Z">
        <w:r w:rsidRPr="006E6BF8">
          <w:rPr>
            <w:rFonts w:ascii="Consolas" w:hAnsi="Consolas"/>
            <w:b/>
            <w:rPrChange w:id="1053" w:author="Brown, Evan" w:date="2013-10-17T21:31:00Z">
              <w:rPr/>
            </w:rPrChange>
          </w:rPr>
          <w:t>com.amediamanager.</w:t>
        </w:r>
      </w:ins>
      <w:ins w:id="1054" w:author="Brown, Evan" w:date="2013-10-17T21:31:00Z">
        <w:r w:rsidRPr="006E6BF8">
          <w:rPr>
            <w:rFonts w:ascii="Consolas" w:hAnsi="Consolas"/>
            <w:b/>
            <w:rPrChange w:id="1055" w:author="Brown, Evan" w:date="2013-10-17T21:31:00Z">
              <w:rPr/>
            </w:rPrChange>
          </w:rPr>
          <w:t>service</w:t>
        </w:r>
      </w:ins>
      <w:ins w:id="1056" w:author="Brown, Evan" w:date="2013-10-17T22:04:00Z">
        <w:r w:rsidR="00890E8F">
          <w:rPr>
            <w:rFonts w:ascii="Consolas" w:hAnsi="Consolas"/>
            <w:b/>
          </w:rPr>
          <w:t xml:space="preserve"> </w:t>
        </w:r>
      </w:ins>
      <w:ins w:id="1057" w:author="Brown, Evan" w:date="2013-10-17T22:03:00Z">
        <w:r w:rsidR="00890E8F">
          <w:t xml:space="preserve">– Classes </w:t>
        </w:r>
      </w:ins>
      <w:ins w:id="1058" w:author="Brown, Evan" w:date="2013-10-17T22:04:00Z">
        <w:r w:rsidR="00691758">
          <w:t>that implement business logic and broker communication with Data Access Objects</w:t>
        </w:r>
      </w:ins>
      <w:ins w:id="1059" w:author="Brown, Evan" w:date="2013-10-17T22:05:00Z">
        <w:r w:rsidR="00691758">
          <w:t xml:space="preserve"> (e.g., UserService)</w:t>
        </w:r>
      </w:ins>
    </w:p>
    <w:p w14:paraId="5C6599A9" w14:textId="15D27A3A" w:rsidR="006E6BF8" w:rsidRPr="006E6BF8" w:rsidRDefault="006E6BF8" w:rsidP="006E6BF8">
      <w:pPr>
        <w:rPr>
          <w:ins w:id="1060" w:author="Brown, Evan" w:date="2013-10-17T21:30:00Z"/>
          <w:rFonts w:ascii="Consolas" w:hAnsi="Consolas"/>
          <w:b/>
          <w:rPrChange w:id="1061" w:author="Brown, Evan" w:date="2013-10-17T21:31:00Z">
            <w:rPr>
              <w:ins w:id="1062" w:author="Brown, Evan" w:date="2013-10-17T21:30:00Z"/>
            </w:rPr>
          </w:rPrChange>
        </w:rPr>
      </w:pPr>
    </w:p>
    <w:p w14:paraId="72636D09" w14:textId="3592A401" w:rsidR="00691758" w:rsidRDefault="006E6BF8" w:rsidP="00691758">
      <w:pPr>
        <w:rPr>
          <w:ins w:id="1063" w:author="Brown, Evan" w:date="2013-10-17T22:05:00Z"/>
        </w:rPr>
      </w:pPr>
      <w:ins w:id="1064" w:author="Brown, Evan" w:date="2013-10-17T21:31:00Z">
        <w:r w:rsidRPr="006E6BF8">
          <w:rPr>
            <w:rFonts w:ascii="Consolas" w:hAnsi="Consolas"/>
            <w:b/>
            <w:rPrChange w:id="1065" w:author="Brown, Evan" w:date="2013-10-17T21:31:00Z">
              <w:rPr/>
            </w:rPrChange>
          </w:rPr>
          <w:t>com.amediamanager.service.challenge</w:t>
        </w:r>
      </w:ins>
      <w:ins w:id="1066"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067" w:author="Brown, Evan" w:date="2013-10-17T21:31:00Z"/>
          <w:rFonts w:ascii="Consolas" w:hAnsi="Consolas"/>
          <w:b/>
          <w:rPrChange w:id="1068" w:author="Brown, Evan" w:date="2013-10-17T21:31:00Z">
            <w:rPr>
              <w:ins w:id="1069" w:author="Brown, Evan" w:date="2013-10-17T21:31:00Z"/>
            </w:rPr>
          </w:rPrChange>
        </w:rPr>
      </w:pPr>
    </w:p>
    <w:p w14:paraId="0CF5D5B4" w14:textId="15839B48" w:rsidR="00691758" w:rsidRDefault="006E6BF8" w:rsidP="00691758">
      <w:pPr>
        <w:rPr>
          <w:ins w:id="1070" w:author="Brown, Evan" w:date="2013-10-17T22:05:00Z"/>
        </w:rPr>
      </w:pPr>
      <w:ins w:id="1071" w:author="Brown, Evan" w:date="2013-10-17T21:31:00Z">
        <w:r w:rsidRPr="006E6BF8">
          <w:rPr>
            <w:rFonts w:ascii="Consolas" w:hAnsi="Consolas"/>
            <w:b/>
            <w:rPrChange w:id="1072" w:author="Brown, Evan" w:date="2013-10-17T21:31:00Z">
              <w:rPr/>
            </w:rPrChange>
          </w:rPr>
          <w:t>com.amediamanager.service.springconfig</w:t>
        </w:r>
      </w:ins>
      <w:ins w:id="1073" w:author="Brown, Evan" w:date="2013-10-17T22:05:00Z">
        <w:r w:rsidR="00691758">
          <w:t xml:space="preserve">– Annotation-based configuration </w:t>
        </w:r>
        <w:r w:rsidR="000D3C66">
          <w:t>for Spring. Nothing to see here</w:t>
        </w:r>
      </w:ins>
    </w:p>
    <w:p w14:paraId="6FD0F447" w14:textId="0C2CA1A2" w:rsidR="006E6BF8" w:rsidRPr="006E6BF8" w:rsidRDefault="006E6BF8" w:rsidP="006E6BF8">
      <w:pPr>
        <w:rPr>
          <w:ins w:id="1074" w:author="Brown, Evan" w:date="2013-10-17T21:31:00Z"/>
          <w:rFonts w:ascii="Consolas" w:hAnsi="Consolas"/>
          <w:b/>
          <w:rPrChange w:id="1075" w:author="Brown, Evan" w:date="2013-10-17T21:31:00Z">
            <w:rPr>
              <w:ins w:id="1076" w:author="Brown, Evan" w:date="2013-10-17T21:31:00Z"/>
            </w:rPr>
          </w:rPrChange>
        </w:rPr>
      </w:pPr>
    </w:p>
    <w:p w14:paraId="0215891B" w14:textId="20C022E1" w:rsidR="00691758" w:rsidRDefault="006E6BF8" w:rsidP="00691758">
      <w:pPr>
        <w:rPr>
          <w:ins w:id="1077" w:author="Brown, Evan" w:date="2013-10-17T22:06:00Z"/>
        </w:rPr>
      </w:pPr>
      <w:ins w:id="1078" w:author="Brown, Evan" w:date="2013-10-17T21:31:00Z">
        <w:r w:rsidRPr="006E6BF8">
          <w:rPr>
            <w:rFonts w:ascii="Consolas" w:hAnsi="Consolas"/>
            <w:b/>
            <w:rPrChange w:id="1079" w:author="Brown, Evan" w:date="2013-10-17T21:31:00Z">
              <w:rPr/>
            </w:rPrChange>
          </w:rPr>
          <w:t>com.amediamanager.util</w:t>
        </w:r>
      </w:ins>
      <w:ins w:id="1080" w:author="Brown, Evan" w:date="2013-10-17T22:06:00Z">
        <w:r w:rsidR="00691758">
          <w:rPr>
            <w:rFonts w:ascii="Consolas" w:hAnsi="Consolas"/>
            <w:b/>
          </w:rPr>
          <w:t xml:space="preserve"> </w:t>
        </w:r>
        <w:r w:rsidR="00691758">
          <w:t>– You gotta have a util package, right? These helper classes provide general helper functionality a</w:t>
        </w:r>
        <w:r w:rsidR="000D3C66">
          <w:t>nd won’t be a focus of any labs</w:t>
        </w:r>
      </w:ins>
    </w:p>
    <w:p w14:paraId="57CA99D2" w14:textId="3FF95029" w:rsidR="00A7084C" w:rsidRDefault="00A7084C" w:rsidP="00A7084C">
      <w:pPr>
        <w:pStyle w:val="Heading2"/>
        <w:rPr>
          <w:ins w:id="1081" w:author="Brown, Evan" w:date="2013-10-17T22:12:00Z"/>
        </w:rPr>
      </w:pPr>
      <w:bookmarkStart w:id="1082" w:name="_Toc244419832"/>
      <w:ins w:id="1083" w:author="Brown, Evan" w:date="2013-10-17T22:12:00Z">
        <w:r>
          <w:t>Templates and Static Assets</w:t>
        </w:r>
        <w:bookmarkEnd w:id="1082"/>
      </w:ins>
    </w:p>
    <w:p w14:paraId="27416BDD" w14:textId="0A7DED49" w:rsidR="006E6BF8" w:rsidRDefault="00A7084C" w:rsidP="00A7084C">
      <w:pPr>
        <w:rPr>
          <w:ins w:id="1084" w:author="Brown, Evan" w:date="2013-10-17T22:13:00Z"/>
        </w:rPr>
      </w:pPr>
      <w:ins w:id="1085" w:author="Brown, Evan" w:date="2013-10-17T22:13:00Z">
        <w:r>
          <w:t>ThymeLeaf is the template engine we use, and Bootstrap is used for layout. You can find static assets for the latter in WebContent &gt; Static:</w:t>
        </w:r>
      </w:ins>
    </w:p>
    <w:p w14:paraId="15E843CE" w14:textId="77777777" w:rsidR="00A7084C" w:rsidRDefault="00A7084C" w:rsidP="00A7084C">
      <w:pPr>
        <w:rPr>
          <w:ins w:id="1086" w:author="Brown, Evan" w:date="2013-10-17T22:13:00Z"/>
        </w:rPr>
      </w:pPr>
    </w:p>
    <w:p w14:paraId="1C04CCE2" w14:textId="0EAA0049" w:rsidR="00A7084C" w:rsidRPr="006E6BF8" w:rsidRDefault="00D15FD1" w:rsidP="00A7084C">
      <w:pPr>
        <w:rPr>
          <w:ins w:id="1087" w:author="Brown, Evan" w:date="2013-10-17T21:31:00Z"/>
          <w:rFonts w:ascii="Consolas" w:hAnsi="Consolas"/>
          <w:b/>
          <w:rPrChange w:id="1088" w:author="Brown, Evan" w:date="2013-10-17T21:31:00Z">
            <w:rPr>
              <w:ins w:id="1089" w:author="Brown, Evan" w:date="2013-10-17T21:31:00Z"/>
            </w:rPr>
          </w:rPrChange>
        </w:rPr>
      </w:pPr>
      <w:ins w:id="1090" w:author="Brown, Evan" w:date="2013-10-17T22:14:00Z">
        <w:r>
          <w:rPr>
            <w:rFonts w:ascii="Consolas" w:hAnsi="Consolas"/>
            <w:b/>
            <w:noProof/>
            <w:rPrChange w:id="1091" w:author="Unknown">
              <w:rPr>
                <w:noProof/>
              </w:rPr>
            </w:rPrChange>
          </w:rPr>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092" w:author="Brown, Evan" w:date="2013-10-17T22:14:00Z"/>
        </w:rPr>
      </w:pPr>
    </w:p>
    <w:p w14:paraId="1E71BCF8" w14:textId="79214AF6" w:rsidR="00D15FD1" w:rsidRDefault="00D15FD1" w:rsidP="006E6BF8">
      <w:pPr>
        <w:rPr>
          <w:ins w:id="1093" w:author="Brown, Evan" w:date="2013-10-17T22:15:00Z"/>
        </w:rPr>
      </w:pPr>
      <w:ins w:id="1094" w:author="Brown, Evan" w:date="2013-10-17T22:14:00Z">
        <w:r>
          <w:t xml:space="preserve">ThymeLeaf templates are a little deeper, located at WebContent &gt; WEB-INF &gt; </w:t>
        </w:r>
      </w:ins>
      <w:ins w:id="1095" w:author="Brown, Evan" w:date="2013-10-17T22:15:00Z">
        <w:r>
          <w:t>templates:</w:t>
        </w:r>
        <w:r>
          <w:br/>
        </w:r>
      </w:ins>
    </w:p>
    <w:p w14:paraId="592460CD" w14:textId="3553B900" w:rsidR="001B6B2D" w:rsidRDefault="00D15FD1">
      <w:pPr>
        <w:rPr>
          <w:ins w:id="1096" w:author="Brown, Evan" w:date="2013-10-17T22:20:00Z"/>
        </w:rPr>
      </w:pPr>
      <w:ins w:id="1097" w:author="Brown, Evan" w:date="2013-10-17T22:15:00Z">
        <w:r>
          <w:rPr>
            <w:noProof/>
          </w:rPr>
          <w:lastRenderedPageBreak/>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098" w:author="Brown, Evan" w:date="2013-10-17T22:20:00Z"/>
        </w:rPr>
      </w:pPr>
      <w:ins w:id="1099" w:author="Brown, Evan" w:date="2013-10-17T22:20:00Z">
        <w:r>
          <w:br w:type="page"/>
        </w:r>
      </w:ins>
    </w:p>
    <w:p w14:paraId="783F2129" w14:textId="4B4724F7" w:rsidR="008C4465" w:rsidRDefault="008C4465" w:rsidP="008C4465">
      <w:pPr>
        <w:pStyle w:val="Title"/>
        <w:rPr>
          <w:ins w:id="1100" w:author="Brown, Evan" w:date="2013-10-26T11:51:00Z"/>
        </w:rPr>
      </w:pPr>
      <w:ins w:id="1101" w:author="Brown, Evan" w:date="2013-10-26T11:51:00Z">
        <w:r>
          <w:lastRenderedPageBreak/>
          <w:t>Challenge: Get App Config From S3</w:t>
        </w:r>
      </w:ins>
    </w:p>
    <w:p w14:paraId="49476256" w14:textId="12A67DF2" w:rsidR="008C4465" w:rsidRDefault="008C4465" w:rsidP="008C4465">
      <w:pPr>
        <w:pStyle w:val="Heading1"/>
        <w:rPr>
          <w:ins w:id="1102" w:author="Brown, Evan" w:date="2013-10-26T12:01:00Z"/>
        </w:rPr>
        <w:pPrChange w:id="1103" w:author="Brown, Evan" w:date="2013-10-26T11:55:00Z">
          <w:pPr/>
        </w:pPrChange>
      </w:pPr>
      <w:bookmarkStart w:id="1104" w:name="_Toc244419833"/>
      <w:ins w:id="1105" w:author="Brown, Evan" w:date="2013-10-26T11:51:00Z">
        <w:r>
          <w:t>Challenge: Get App Config From S3</w:t>
        </w:r>
      </w:ins>
      <w:bookmarkEnd w:id="1104"/>
    </w:p>
    <w:p w14:paraId="1D342138" w14:textId="58A286A4" w:rsidR="008C4465" w:rsidRPr="008C4465" w:rsidRDefault="008C4465" w:rsidP="008C4465">
      <w:pPr>
        <w:rPr>
          <w:ins w:id="1106" w:author="Brown, Evan" w:date="2013-10-26T11:55:00Z"/>
          <w:rPrChange w:id="1107" w:author="Brown, Evan" w:date="2013-10-26T11:55:00Z">
            <w:rPr>
              <w:ins w:id="1108" w:author="Brown, Evan" w:date="2013-10-26T11:55:00Z"/>
            </w:rPr>
          </w:rPrChange>
        </w:rPr>
        <w:pPrChange w:id="1109" w:author="Brown, Evan" w:date="2013-10-26T11:55:00Z">
          <w:pPr/>
        </w:pPrChange>
      </w:pPr>
      <w:ins w:id="1110" w:author="Brown, Evan" w:date="2013-10-26T11:55:00Z">
        <w:r>
          <w:t>There a number of really good reasons to store your application’s configuration in S3: it’s durable, centralized, and allows you to easily apply the same configuration to an arbitrarily large number of application servers.</w:t>
        </w:r>
      </w:ins>
      <w:ins w:id="1111" w:author="Brown, Evan" w:date="2013-10-26T11:57:00Z">
        <w:r>
          <w:t xml:space="preserve"> In this challenge, you are charged with using the S3 API to retrieve a </w:t>
        </w:r>
      </w:ins>
      <w:ins w:id="1112" w:author="Brown, Evan" w:date="2013-10-26T11:58:00Z">
        <w:r>
          <w:t>key=val config</w:t>
        </w:r>
      </w:ins>
      <w:ins w:id="1113" w:author="Brown, Evan" w:date="2013-10-26T11:57:00Z">
        <w:r>
          <w:t xml:space="preserve"> file from a bucket </w:t>
        </w:r>
      </w:ins>
      <w:ins w:id="1114" w:author="Brown, Evan" w:date="2013-10-26T11:58:00Z">
        <w:r>
          <w:t>and loading it into a Properties object. Your application will use these Properties for its configuration.</w:t>
        </w:r>
      </w:ins>
    </w:p>
    <w:p w14:paraId="0E41351F" w14:textId="22C54CE6" w:rsidR="008C4465" w:rsidRDefault="008C4465" w:rsidP="00A0027C">
      <w:pPr>
        <w:pStyle w:val="Heading2"/>
        <w:rPr>
          <w:ins w:id="1115" w:author="Brown, Evan" w:date="2013-10-26T11:53:00Z"/>
        </w:rPr>
        <w:pPrChange w:id="1116" w:author="Brown, Evan" w:date="2013-10-26T12:01:00Z">
          <w:pPr/>
        </w:pPrChange>
      </w:pPr>
      <w:bookmarkStart w:id="1117" w:name="_Toc244419834"/>
      <w:ins w:id="1118" w:author="Brown, Evan" w:date="2013-10-26T11:55:00Z">
        <w:r>
          <w:t>How Did Config Get to S3</w:t>
        </w:r>
      </w:ins>
      <w:ins w:id="1119" w:author="Brown, Evan" w:date="2013-10-26T11:56:00Z">
        <w:r>
          <w:t>, Anyways</w:t>
        </w:r>
      </w:ins>
      <w:ins w:id="1120" w:author="Brown, Evan" w:date="2013-10-26T11:55:00Z">
        <w:r>
          <w:t>?</w:t>
        </w:r>
      </w:ins>
      <w:bookmarkEnd w:id="1117"/>
    </w:p>
    <w:p w14:paraId="669B0193" w14:textId="24A0527E" w:rsidR="008C4465" w:rsidRDefault="008C4465" w:rsidP="008C4465">
      <w:pPr>
        <w:rPr>
          <w:ins w:id="1121" w:author="Brown, Evan" w:date="2013-10-26T11:57:00Z"/>
        </w:rPr>
        <w:pPrChange w:id="1122" w:author="Brown, Evan" w:date="2013-10-26T11:52:00Z">
          <w:pPr/>
        </w:pPrChange>
      </w:pPr>
      <w:ins w:id="1123" w:author="Brown, Evan" w:date="2013-10-26T11:53:00Z">
        <w:r>
          <w:t xml:space="preserve">When you started this lab, we used a CloudFormation template to create all of your application’s dependencies: an </w:t>
        </w:r>
      </w:ins>
      <w:ins w:id="1124" w:author="Brown, Evan" w:date="2013-10-26T11:54:00Z">
        <w:r>
          <w:t xml:space="preserve">empty S3 bucket, an RDS database, a DynamoDB table, and a few other things. CloudFormation then provided the values of those new resources to </w:t>
        </w:r>
      </w:ins>
      <w:ins w:id="1125" w:author="Brown, Evan" w:date="2013-10-26T11:56:00Z">
        <w:r>
          <w:t>the EC2 instances in your Elastic Beanstalk</w:t>
        </w:r>
      </w:ins>
      <w:ins w:id="1126" w:author="Brown, Evan" w:date="2013-10-26T11:54:00Z">
        <w:r>
          <w:t xml:space="preserve"> application via environment variables with the </w:t>
        </w:r>
      </w:ins>
      <w:ins w:id="1127" w:author="Brown, Evan" w:date="2013-10-26T11:55:00Z">
        <w:r>
          <w:rPr>
            <w:i/>
          </w:rPr>
          <w:t xml:space="preserve">AMM_ </w:t>
        </w:r>
        <w:r>
          <w:t xml:space="preserve">prefix. </w:t>
        </w:r>
      </w:ins>
      <w:ins w:id="1128" w:author="Brown, Evan" w:date="2013-10-26T11:56:00Z">
        <w:r>
          <w:t>Your EC2 instance read those values when it booted and uploaded them to S3.</w:t>
        </w:r>
      </w:ins>
    </w:p>
    <w:p w14:paraId="447BBE7B" w14:textId="77777777" w:rsidR="008C4465" w:rsidRDefault="008C4465" w:rsidP="008C4465">
      <w:pPr>
        <w:rPr>
          <w:ins w:id="1129" w:author="Brown, Evan" w:date="2013-10-26T11:57:00Z"/>
        </w:rPr>
        <w:pPrChange w:id="1130" w:author="Brown, Evan" w:date="2013-10-26T11:52:00Z">
          <w:pPr/>
        </w:pPrChange>
      </w:pPr>
    </w:p>
    <w:p w14:paraId="5A475D0F" w14:textId="5725C411" w:rsidR="008C4465" w:rsidRPr="008C4465" w:rsidRDefault="008C4465" w:rsidP="008C4465">
      <w:pPr>
        <w:rPr>
          <w:ins w:id="1131" w:author="Brown, Evan" w:date="2013-10-26T11:56:00Z"/>
          <w:rPrChange w:id="1132" w:author="Brown, Evan" w:date="2013-10-26T11:57:00Z">
            <w:rPr>
              <w:ins w:id="1133" w:author="Brown, Evan" w:date="2013-10-26T11:56:00Z"/>
            </w:rPr>
          </w:rPrChange>
        </w:rPr>
        <w:pPrChange w:id="1134" w:author="Brown, Evan" w:date="2013-10-26T11:52:00Z">
          <w:pPr/>
        </w:pPrChange>
      </w:pPr>
      <w:ins w:id="1135" w:author="Brown, Evan" w:date="2013-10-26T11:57:00Z">
        <w:r>
          <w:t xml:space="preserve">If you finish this challenge with time to spare, there is a </w:t>
        </w:r>
        <w:r>
          <w:rPr>
            <w:b/>
          </w:rPr>
          <w:t xml:space="preserve">Detail Detour </w:t>
        </w:r>
        <w:r>
          <w:t>at the end that will uncover more about how your app config got to S3.</w:t>
        </w:r>
      </w:ins>
    </w:p>
    <w:p w14:paraId="01E9ECEC" w14:textId="77777777" w:rsidR="00305917" w:rsidRDefault="00A0027C" w:rsidP="00305917">
      <w:pPr>
        <w:pStyle w:val="Heading2"/>
        <w:rPr>
          <w:ins w:id="1136" w:author="Brown, Evan" w:date="2013-10-26T12:04:00Z"/>
        </w:rPr>
        <w:pPrChange w:id="1137" w:author="Brown, Evan" w:date="2013-10-26T12:04:00Z">
          <w:pPr>
            <w:pStyle w:val="Heading2"/>
          </w:pPr>
        </w:pPrChange>
      </w:pPr>
      <w:bookmarkStart w:id="1138" w:name="_Toc244419835"/>
      <w:ins w:id="1139" w:author="Brown, Evan" w:date="2013-10-26T12:01:00Z">
        <w:r>
          <w:t>The Challenge</w:t>
        </w:r>
      </w:ins>
      <w:bookmarkEnd w:id="1138"/>
    </w:p>
    <w:p w14:paraId="0C416365" w14:textId="3862CBB5" w:rsidR="004E21DC" w:rsidRDefault="00806638" w:rsidP="000D3C66">
      <w:pPr>
        <w:rPr>
          <w:ins w:id="1140" w:author="Brown, Evan" w:date="2013-10-26T13:04:00Z"/>
          <w:rFonts w:ascii="Consolas" w:hAnsi="Consolas"/>
          <w:b/>
        </w:rPr>
        <w:pPrChange w:id="1141" w:author="Brown, Evan" w:date="2013-10-26T12:04:00Z">
          <w:pPr>
            <w:pStyle w:val="Heading2"/>
          </w:pPr>
        </w:pPrChange>
      </w:pPr>
      <w:ins w:id="1142" w:author="Brown, Evan" w:date="2013-10-26T12:07:00Z">
        <w:r>
          <w:t>I</w:t>
        </w:r>
      </w:ins>
      <w:ins w:id="1143" w:author="Brown, Evan" w:date="2013-10-26T12:05:00Z">
        <w:r w:rsidR="000D3C66">
          <w:t xml:space="preserve">mplement the </w:t>
        </w:r>
        <w:r w:rsidR="000D3C66" w:rsidRPr="00806638">
          <w:rPr>
            <w:rFonts w:ascii="Consolas" w:hAnsi="Consolas"/>
            <w:b/>
            <w:rPrChange w:id="1144" w:author="Brown, Evan" w:date="2013-10-26T12:07:00Z">
              <w:rPr/>
            </w:rPrChange>
          </w:rPr>
          <w:t>loadProperties()</w:t>
        </w:r>
        <w:r w:rsidR="000D3C66">
          <w:rPr>
            <w:b/>
          </w:rPr>
          <w:t xml:space="preserve"> </w:t>
        </w:r>
        <w:r w:rsidR="000D3C66" w:rsidRPr="00806638">
          <w:rPr>
            <w:rPrChange w:id="1145" w:author="Brown, Evan" w:date="2013-10-26T12:07:00Z">
              <w:rPr>
                <w:b w:val="0"/>
              </w:rPr>
            </w:rPrChange>
          </w:rPr>
          <w:t xml:space="preserve">method of </w:t>
        </w:r>
      </w:ins>
      <w:ins w:id="1146" w:author="Brown, Evan" w:date="2013-10-26T12:03:00Z">
        <w:r w:rsidR="00A0027C" w:rsidRPr="00806638">
          <w:rPr>
            <w:rFonts w:ascii="Consolas" w:hAnsi="Consolas"/>
            <w:b/>
            <w:rPrChange w:id="1147" w:author="Brown, Evan" w:date="2013-10-26T12:07:00Z">
              <w:rPr/>
            </w:rPrChange>
          </w:rPr>
          <w:t>com.amediamanager.config.challenge</w:t>
        </w:r>
      </w:ins>
      <w:ins w:id="1148" w:author="Brown, Evan" w:date="2013-10-26T12:04:00Z">
        <w:r w:rsidR="00A0027C" w:rsidRPr="00806638">
          <w:rPr>
            <w:rFonts w:ascii="Consolas" w:hAnsi="Consolas"/>
            <w:b/>
            <w:rPrChange w:id="1149" w:author="Brown, Evan" w:date="2013-10-26T12:07:00Z">
              <w:rPr/>
            </w:rPrChange>
          </w:rPr>
          <w:t>.S3ConfigurationProvider</w:t>
        </w:r>
      </w:ins>
      <w:ins w:id="1150" w:author="Brown, Evan" w:date="2013-10-26T12:07:00Z">
        <w:r>
          <w:rPr>
            <w:rFonts w:ascii="Consolas" w:hAnsi="Consolas"/>
            <w:b/>
          </w:rPr>
          <w:t>.</w:t>
        </w:r>
      </w:ins>
    </w:p>
    <w:p w14:paraId="57D7C280" w14:textId="6CA1B0BE" w:rsidR="004E21DC" w:rsidRDefault="004E21DC" w:rsidP="004E21DC">
      <w:pPr>
        <w:pStyle w:val="Heading2"/>
        <w:rPr>
          <w:ins w:id="1151" w:author="Brown, Evan" w:date="2013-10-26T13:04:00Z"/>
        </w:rPr>
      </w:pPr>
      <w:bookmarkStart w:id="1152" w:name="_Toc244419836"/>
      <w:ins w:id="1153" w:author="Brown, Evan" w:date="2013-10-26T13:06:00Z">
        <w:r>
          <w:t>Super Powers</w:t>
        </w:r>
      </w:ins>
      <w:bookmarkEnd w:id="1152"/>
    </w:p>
    <w:p w14:paraId="438EC992" w14:textId="597CBDAC" w:rsidR="004E21DC" w:rsidRPr="004E21DC" w:rsidRDefault="004E21DC" w:rsidP="004E21DC">
      <w:pPr>
        <w:rPr>
          <w:ins w:id="1154" w:author="Brown, Evan" w:date="2013-10-26T13:05:00Z"/>
          <w:rFonts w:ascii="Consolas" w:hAnsi="Consolas"/>
          <w:b/>
          <w:rPrChange w:id="1155" w:author="Brown, Evan" w:date="2013-10-26T13:05:00Z">
            <w:rPr>
              <w:ins w:id="1156" w:author="Brown, Evan" w:date="2013-10-26T13:05:00Z"/>
            </w:rPr>
          </w:rPrChange>
        </w:rPr>
        <w:pPrChange w:id="1157" w:author="Brown, Evan" w:date="2013-10-26T12:04:00Z">
          <w:pPr>
            <w:pStyle w:val="Heading2"/>
          </w:pPr>
        </w:pPrChange>
      </w:pPr>
      <w:ins w:id="1158" w:author="Brown, Evan" w:date="2013-10-26T13:05:00Z">
        <w:r w:rsidRPr="004E21DC">
          <w:rPr>
            <w:rFonts w:ascii="Consolas" w:hAnsi="Consolas"/>
            <w:b/>
            <w:rPrChange w:id="1159" w:author="Brown, Evan" w:date="2013-10-26T13:05:00Z">
              <w:rPr/>
            </w:rPrChange>
          </w:rPr>
          <w:t>super.getBucket()</w:t>
        </w:r>
      </w:ins>
    </w:p>
    <w:p w14:paraId="5CC054A9" w14:textId="1101AAD6" w:rsidR="004E21DC" w:rsidRPr="004E21DC" w:rsidRDefault="004E21DC" w:rsidP="004E21DC">
      <w:pPr>
        <w:rPr>
          <w:ins w:id="1160" w:author="Brown, Evan" w:date="2013-10-26T13:05:00Z"/>
          <w:rFonts w:ascii="Consolas" w:hAnsi="Consolas"/>
          <w:b/>
          <w:rPrChange w:id="1161" w:author="Brown, Evan" w:date="2013-10-26T13:05:00Z">
            <w:rPr>
              <w:ins w:id="1162" w:author="Brown, Evan" w:date="2013-10-26T13:05:00Z"/>
            </w:rPr>
          </w:rPrChange>
        </w:rPr>
        <w:pPrChange w:id="1163" w:author="Brown, Evan" w:date="2013-10-26T12:04:00Z">
          <w:pPr>
            <w:pStyle w:val="Heading2"/>
          </w:pPr>
        </w:pPrChange>
      </w:pPr>
      <w:ins w:id="1164" w:author="Brown, Evan" w:date="2013-10-26T13:05:00Z">
        <w:r w:rsidRPr="004E21DC">
          <w:rPr>
            <w:rFonts w:ascii="Consolas" w:hAnsi="Consolas"/>
            <w:b/>
            <w:rPrChange w:id="1165" w:author="Brown, Evan" w:date="2013-10-26T13:05:00Z">
              <w:rPr/>
            </w:rPrChange>
          </w:rPr>
          <w:t>super.getKey()</w:t>
        </w:r>
      </w:ins>
    </w:p>
    <w:p w14:paraId="21854701" w14:textId="0803936F" w:rsidR="004E21DC" w:rsidRPr="004E21DC" w:rsidRDefault="004E21DC" w:rsidP="004E21DC">
      <w:pPr>
        <w:rPr>
          <w:ins w:id="1166" w:author="Brown, Evan" w:date="2013-10-26T12:07:00Z"/>
          <w:rFonts w:ascii="Consolas" w:hAnsi="Consolas"/>
          <w:b/>
          <w:rPrChange w:id="1167" w:author="Brown, Evan" w:date="2013-10-26T13:05:00Z">
            <w:rPr>
              <w:ins w:id="1168" w:author="Brown, Evan" w:date="2013-10-26T12:07:00Z"/>
              <w:rFonts w:ascii="Consolas" w:hAnsi="Consolas"/>
              <w:b w:val="0"/>
            </w:rPr>
          </w:rPrChange>
        </w:rPr>
        <w:pPrChange w:id="1169" w:author="Brown, Evan" w:date="2013-10-26T12:04:00Z">
          <w:pPr>
            <w:pStyle w:val="Heading2"/>
          </w:pPr>
        </w:pPrChange>
      </w:pPr>
      <w:ins w:id="1170" w:author="Brown, Evan" w:date="2013-10-26T13:05:00Z">
        <w:r w:rsidRPr="004E21DC">
          <w:rPr>
            <w:rFonts w:ascii="Consolas" w:hAnsi="Consolas"/>
            <w:b/>
            <w:rPrChange w:id="1171" w:author="Brown, Evan" w:date="2013-10-26T13:05:00Z">
              <w:rPr/>
            </w:rPrChange>
          </w:rPr>
          <w:t>super.setProperties()</w:t>
        </w:r>
      </w:ins>
    </w:p>
    <w:p w14:paraId="31A64D66" w14:textId="53F41706" w:rsidR="00806638" w:rsidRDefault="00806638" w:rsidP="00234210">
      <w:pPr>
        <w:pStyle w:val="Heading3"/>
        <w:rPr>
          <w:ins w:id="1172" w:author="Brown, Evan" w:date="2013-10-26T12:07:00Z"/>
        </w:rPr>
        <w:pPrChange w:id="1173" w:author="Brown, Evan" w:date="2013-10-26T12:07:00Z">
          <w:pPr>
            <w:pStyle w:val="Heading2"/>
          </w:pPr>
        </w:pPrChange>
      </w:pPr>
      <w:bookmarkStart w:id="1174" w:name="_Toc244419837"/>
      <w:ins w:id="1175" w:author="Brown, Evan" w:date="2013-10-26T12:07:00Z">
        <w:r>
          <w:t>Resources</w:t>
        </w:r>
        <w:bookmarkEnd w:id="1174"/>
      </w:ins>
    </w:p>
    <w:p w14:paraId="4B26A54D" w14:textId="1F19FB8E" w:rsidR="008C4465" w:rsidRDefault="00234210" w:rsidP="008C4465">
      <w:pPr>
        <w:rPr>
          <w:ins w:id="1176" w:author="Brown, Evan" w:date="2013-10-26T12:08:00Z"/>
        </w:rPr>
        <w:pPrChange w:id="1177" w:author="Brown, Evan" w:date="2013-10-26T11:52:00Z">
          <w:pPr/>
        </w:pPrChange>
      </w:pPr>
      <w:ins w:id="1178" w:author="Brown, Evan" w:date="2013-10-26T12:0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7EFB85D6" w14:textId="2E73B015" w:rsidR="00A0027C" w:rsidRDefault="00234210" w:rsidP="008C4465">
      <w:pPr>
        <w:rPr>
          <w:ins w:id="1179" w:author="Brown, Evan" w:date="2013-10-26T12:09:00Z"/>
        </w:rPr>
        <w:pPrChange w:id="1180" w:author="Brown, Evan" w:date="2013-10-26T11:52:00Z">
          <w:pPr/>
        </w:pPrChange>
      </w:pPr>
      <w:ins w:id="1181" w:author="Brown, Evan" w:date="2013-10-26T12:09: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192DDB44" w14:textId="5CCFBEAD" w:rsidR="00537AD6" w:rsidRDefault="00234210">
      <w:pPr>
        <w:rPr>
          <w:ins w:id="1182" w:author="Brown, Evan" w:date="2013-10-26T12:11:00Z"/>
        </w:rPr>
      </w:pPr>
      <w:ins w:id="1183" w:author="Brown, Evan" w:date="2013-10-26T12:10:00Z">
        <w:r>
          <w:fldChar w:fldCharType="begin"/>
        </w:r>
        <w:r>
          <w:instrText xml:space="preserve"> HYPERLINK "http://docs.aws.amazon.com/AWSJavaSDK/latest/javadoc/com/amazonaws/services/s3/AmazonS3.html" </w:instrText>
        </w:r>
        <w:r>
          <w:fldChar w:fldCharType="separate"/>
        </w:r>
        <w:r w:rsidRPr="00234210">
          <w:rPr>
            <w:rStyle w:val="Hyperlink"/>
          </w:rPr>
          <w:t>The AmazonS3 Interface</w:t>
        </w:r>
        <w:r>
          <w:fldChar w:fldCharType="end"/>
        </w:r>
      </w:ins>
    </w:p>
    <w:p w14:paraId="28D2CF16" w14:textId="77777777" w:rsidR="00537AD6" w:rsidRDefault="00537AD6" w:rsidP="00537AD6">
      <w:pPr>
        <w:pStyle w:val="Heading3"/>
        <w:rPr>
          <w:ins w:id="1184" w:author="Brown, Evan" w:date="2013-10-26T12:11:00Z"/>
        </w:rPr>
        <w:pPrChange w:id="1185" w:author="Brown, Evan" w:date="2013-10-26T12:11:00Z">
          <w:pPr/>
        </w:pPrChange>
      </w:pPr>
      <w:bookmarkStart w:id="1186" w:name="_Toc244419838"/>
      <w:ins w:id="1187" w:author="Brown, Evan" w:date="2013-10-26T12:11:00Z">
        <w:r>
          <w:t>If You Get Stuck</w:t>
        </w:r>
        <w:bookmarkEnd w:id="1186"/>
      </w:ins>
    </w:p>
    <w:p w14:paraId="260E212F" w14:textId="51F0741D" w:rsidR="00F3724C" w:rsidRDefault="00537AD6" w:rsidP="00537AD6">
      <w:pPr>
        <w:rPr>
          <w:ins w:id="1188" w:author="Brown, Evan" w:date="2013-10-26T13:17:00Z"/>
        </w:rPr>
        <w:pPrChange w:id="1189" w:author="Brown, Evan" w:date="2013-10-26T12:11:00Z">
          <w:pPr/>
        </w:pPrChange>
      </w:pPr>
      <w:ins w:id="1190" w:author="Brown, Evan" w:date="2013-10-26T12:11:00Z">
        <w:r>
          <w:t xml:space="preserve">Take a peek at the solution in </w:t>
        </w:r>
        <w:r>
          <w:rPr>
            <w:rFonts w:ascii="Consolas" w:hAnsi="Consolas"/>
            <w:b/>
          </w:rPr>
          <w:t>com.amediamanager.config</w:t>
        </w:r>
        <w:r w:rsidRPr="00E242CF">
          <w:rPr>
            <w:rFonts w:ascii="Consolas" w:hAnsi="Consolas"/>
            <w:b/>
          </w:rPr>
          <w:t>.S3ConfigurationProvider</w:t>
        </w:r>
        <w:r>
          <w:t xml:space="preserve"> </w:t>
        </w:r>
      </w:ins>
    </w:p>
    <w:p w14:paraId="4C12A27F" w14:textId="77777777" w:rsidR="005A7A38" w:rsidRDefault="005A7A38" w:rsidP="005A7A38">
      <w:pPr>
        <w:rPr>
          <w:ins w:id="1191" w:author="Brown, Evan" w:date="2013-10-26T13:25:00Z"/>
        </w:rPr>
        <w:pPrChange w:id="1192" w:author="Brown, Evan" w:date="2013-10-26T13:25:00Z">
          <w:pPr/>
        </w:pPrChange>
      </w:pPr>
    </w:p>
    <w:p w14:paraId="653337F9" w14:textId="6C167987" w:rsidR="00F3724C" w:rsidRDefault="005A7A38" w:rsidP="005A7A38">
      <w:pPr>
        <w:rPr>
          <w:ins w:id="1193" w:author="Brown, Evan" w:date="2013-10-26T13:08:00Z"/>
        </w:rPr>
        <w:pPrChange w:id="1194" w:author="Brown, Evan" w:date="2013-10-26T13:25:00Z">
          <w:pPr/>
        </w:pPrChange>
      </w:pPr>
      <w:ins w:id="1195" w:author="Brown, Evan" w:date="2013-10-26T13:26:00Z">
        <w:r>
          <w:t xml:space="preserve">If you get </w:t>
        </w:r>
        <w:r w:rsidRPr="005A7A38">
          <w:rPr>
            <w:rPrChange w:id="1196" w:author="Brown, Evan" w:date="2013-10-26T13:26:00Z">
              <w:rPr>
                <w:i/>
              </w:rPr>
            </w:rPrChange>
          </w:rPr>
          <w:t>really</w:t>
        </w:r>
        <w:r>
          <w:t xml:space="preserve"> stuck, s</w:t>
        </w:r>
      </w:ins>
      <w:ins w:id="1197" w:author="Brown, Evan" w:date="2013-10-26T13:17:00Z">
        <w:r w:rsidR="00F3724C" w:rsidRPr="005A7A38">
          <w:rPr>
            <w:rPrChange w:id="1198" w:author="Brown, Evan" w:date="2013-10-26T13:26:00Z">
              <w:rPr>
                <w:rFonts w:ascii="Consolas" w:hAnsi="Consolas"/>
                <w:b/>
              </w:rPr>
            </w:rPrChange>
          </w:rPr>
          <w:t>imply</w:t>
        </w:r>
        <w:r w:rsidR="00F3724C" w:rsidRPr="00F3724C">
          <w:rPr>
            <w:rPrChange w:id="1199" w:author="Brown, Evan" w:date="2013-10-26T13:17:00Z">
              <w:rPr>
                <w:rFonts w:ascii="Consolas" w:hAnsi="Consolas"/>
                <w:b/>
              </w:rPr>
            </w:rPrChange>
          </w:rPr>
          <w:t xml:space="preserve"> </w:t>
        </w:r>
        <w:r w:rsidR="00F3724C">
          <w:rPr>
            <w:rFonts w:ascii="Consolas" w:hAnsi="Consolas"/>
            <w:b/>
          </w:rPr>
          <w:t xml:space="preserve">return </w:t>
        </w:r>
        <w:r w:rsidR="00F3724C" w:rsidRPr="00E242CF">
          <w:rPr>
            <w:rFonts w:ascii="Consolas" w:hAnsi="Consolas"/>
            <w:b/>
          </w:rPr>
          <w:t>super</w:t>
        </w:r>
        <w:r w:rsidR="00F3724C">
          <w:rPr>
            <w:rFonts w:ascii="Consolas" w:hAnsi="Consolas"/>
            <w:b/>
          </w:rPr>
          <w:t>.loadProperties();</w:t>
        </w:r>
      </w:ins>
    </w:p>
    <w:p w14:paraId="10A354E1" w14:textId="77777777" w:rsidR="00F3724C" w:rsidRDefault="00F3724C" w:rsidP="00F3724C">
      <w:pPr>
        <w:pStyle w:val="Heading2"/>
        <w:rPr>
          <w:ins w:id="1200" w:author="Brown, Evan" w:date="2013-10-26T13:09:00Z"/>
        </w:rPr>
        <w:pPrChange w:id="1201" w:author="Brown, Evan" w:date="2013-10-26T13:09:00Z">
          <w:pPr/>
        </w:pPrChange>
      </w:pPr>
      <w:bookmarkStart w:id="1202" w:name="_Toc244419839"/>
      <w:ins w:id="1203" w:author="Brown, Evan" w:date="2013-10-26T13:08:00Z">
        <w:r>
          <w:t>Detail Detour</w:t>
        </w:r>
      </w:ins>
      <w:bookmarkEnd w:id="1202"/>
    </w:p>
    <w:p w14:paraId="43248242" w14:textId="77777777" w:rsidR="00F3724C" w:rsidRDefault="00F3724C" w:rsidP="00F3724C">
      <w:pPr>
        <w:rPr>
          <w:ins w:id="1204" w:author="Brown, Evan" w:date="2013-10-26T13:09:00Z"/>
        </w:rPr>
        <w:pPrChange w:id="1205" w:author="Brown, Evan" w:date="2013-10-26T13:09:00Z">
          <w:pPr/>
        </w:pPrChange>
      </w:pPr>
      <w:ins w:id="1206" w:author="Brown, Evan" w:date="2013-10-26T13:09:00Z">
        <w:r>
          <w:t>If you’ve finished the challenge with time to spare and are interested in how our app config was pushed to S3, you’re in the right place.</w:t>
        </w:r>
      </w:ins>
    </w:p>
    <w:p w14:paraId="6727ADB0" w14:textId="7A663283" w:rsidR="008C4465" w:rsidRPr="00537AD6" w:rsidRDefault="00F3724C" w:rsidP="00F3724C">
      <w:pPr>
        <w:rPr>
          <w:ins w:id="1207" w:author="Brown, Evan" w:date="2013-10-26T11:58:00Z"/>
          <w:rPrChange w:id="1208" w:author="Brown, Evan" w:date="2013-10-26T12:11:00Z">
            <w:rPr>
              <w:ins w:id="1209" w:author="Brown, Evan" w:date="2013-10-26T11:58:00Z"/>
              <w:rFonts w:asciiTheme="majorHAnsi" w:eastAsiaTheme="majorEastAsia" w:hAnsiTheme="majorHAnsi" w:cstheme="majorBidi"/>
              <w:color w:val="1C2B64" w:themeColor="text2" w:themeShade="BF"/>
              <w:spacing w:val="5"/>
              <w:kern w:val="28"/>
              <w:sz w:val="52"/>
              <w:szCs w:val="52"/>
            </w:rPr>
          </w:rPrChange>
        </w:rPr>
        <w:pPrChange w:id="1210" w:author="Brown, Evan" w:date="2013-10-26T13:09:00Z">
          <w:pPr/>
        </w:pPrChange>
      </w:pPr>
      <w:ins w:id="1211" w:author="Brown, Evan" w:date="2013-10-26T13:09:00Z">
        <w:r>
          <w:t>TODO: FINISH THIS PART</w:t>
        </w:r>
      </w:ins>
      <w:ins w:id="1212" w:author="Brown, Evan" w:date="2013-10-26T11:58:00Z">
        <w:r w:rsidR="008C4465">
          <w:br w:type="page"/>
        </w:r>
      </w:ins>
    </w:p>
    <w:p w14:paraId="08DB6843" w14:textId="72025C41" w:rsidR="001B6B2D" w:rsidRDefault="001B6B2D" w:rsidP="001B6B2D">
      <w:pPr>
        <w:pStyle w:val="Title"/>
        <w:rPr>
          <w:ins w:id="1213" w:author="Brown, Evan" w:date="2013-10-17T22:20:00Z"/>
        </w:rPr>
      </w:pPr>
      <w:ins w:id="1214" w:author="Brown, Evan" w:date="2013-10-17T22:20:00Z">
        <w:r>
          <w:t xml:space="preserve">Challenge: </w:t>
        </w:r>
      </w:ins>
      <w:ins w:id="1215" w:author="Brown, Evan" w:date="2013-10-17T22:24:00Z">
        <w:r w:rsidR="00311CAB">
          <w:t>DynamoDB</w:t>
        </w:r>
      </w:ins>
      <w:ins w:id="1216" w:author="Brown, Evan" w:date="2013-10-17T22:25:00Z">
        <w:r w:rsidR="00311CAB">
          <w:t xml:space="preserve"> and Users</w:t>
        </w:r>
      </w:ins>
    </w:p>
    <w:p w14:paraId="3FCE2166" w14:textId="3435576F" w:rsidR="001B6B2D" w:rsidRDefault="001B6B2D">
      <w:pPr>
        <w:pStyle w:val="Heading1"/>
        <w:rPr>
          <w:ins w:id="1217" w:author="Brown, Evan" w:date="2013-10-17T22:20:00Z"/>
        </w:rPr>
        <w:pPrChange w:id="1218" w:author="Brown, Evan" w:date="2013-10-17T22:20:00Z">
          <w:pPr>
            <w:pStyle w:val="Title"/>
          </w:pPr>
        </w:pPrChange>
      </w:pPr>
      <w:bookmarkStart w:id="1219" w:name="_Toc244419840"/>
      <w:ins w:id="1220" w:author="Brown, Evan" w:date="2013-10-17T22:20:00Z">
        <w:r>
          <w:t xml:space="preserve">Challenge: </w:t>
        </w:r>
      </w:ins>
      <w:ins w:id="1221" w:author="Brown, Evan" w:date="2013-10-17T22:25:00Z">
        <w:r w:rsidR="00311CAB">
          <w:t>DynamoDB and Users</w:t>
        </w:r>
      </w:ins>
      <w:bookmarkEnd w:id="1219"/>
    </w:p>
    <w:p w14:paraId="7BD4EEAE" w14:textId="7443FCCB" w:rsidR="0042574F" w:rsidRPr="00E242CF" w:rsidRDefault="00B357B0" w:rsidP="0042574F">
      <w:pPr>
        <w:rPr>
          <w:ins w:id="1222" w:author="Brown, Evan" w:date="2013-10-26T12:17:00Z"/>
        </w:rPr>
      </w:pPr>
      <w:ins w:id="1223" w:author="Brown, Evan" w:date="2013-10-26T12:17:00Z">
        <w:r>
          <w:t xml:space="preserve">For our application we’ve chosen to store user profile information in DynamoDB. </w:t>
        </w:r>
      </w:ins>
      <w:ins w:id="1224" w:author="Brown, Evan" w:date="2013-10-26T13:01:00Z">
        <w:r w:rsidR="004E21DC">
          <w:t xml:space="preserve">In this challenge, you will persist a </w:t>
        </w:r>
        <w:r w:rsidR="004E21DC" w:rsidRPr="004E21DC">
          <w:rPr>
            <w:rFonts w:ascii="Consolas" w:hAnsi="Consolas"/>
            <w:b/>
            <w:rPrChange w:id="1225" w:author="Brown, Evan" w:date="2013-10-26T13:02:00Z">
              <w:rPr/>
            </w:rPrChange>
          </w:rPr>
          <w:t>com.amediamanager.domain.User</w:t>
        </w:r>
      </w:ins>
      <w:ins w:id="1226" w:author="Brown, Evan" w:date="2013-10-26T13:02:00Z">
        <w:r w:rsidR="004E21DC" w:rsidRPr="004E21DC">
          <w:rPr>
            <w:rFonts w:ascii="Consolas" w:hAnsi="Consolas"/>
            <w:b/>
            <w:rPrChange w:id="1227" w:author="Brown, Evan" w:date="2013-10-26T13:02:00Z">
              <w:rPr/>
            </w:rPrChange>
          </w:rPr>
          <w:t xml:space="preserve"> </w:t>
        </w:r>
        <w:r w:rsidR="004E21DC">
          <w:t>object to a DynamoDB table, and load the same object given a user’s e-mail address.</w:t>
        </w:r>
      </w:ins>
    </w:p>
    <w:p w14:paraId="32D57110" w14:textId="73BB51F4" w:rsidR="0042574F" w:rsidRDefault="004E21DC" w:rsidP="0042574F">
      <w:pPr>
        <w:pStyle w:val="Heading2"/>
        <w:rPr>
          <w:ins w:id="1228" w:author="Brown, Evan" w:date="2013-10-26T12:17:00Z"/>
        </w:rPr>
      </w:pPr>
      <w:bookmarkStart w:id="1229" w:name="_Toc244419841"/>
      <w:ins w:id="1230" w:author="Brown, Evan" w:date="2013-10-26T13:02:00Z">
        <w:r>
          <w:t>About The DynamoDB Users Table</w:t>
        </w:r>
      </w:ins>
      <w:bookmarkEnd w:id="1229"/>
    </w:p>
    <w:p w14:paraId="415F435C" w14:textId="742AD566" w:rsidR="0042574F" w:rsidRDefault="004E21DC" w:rsidP="0042574F">
      <w:pPr>
        <w:rPr>
          <w:ins w:id="1231" w:author="Brown, Evan" w:date="2013-10-26T12:17:00Z"/>
        </w:rPr>
      </w:pPr>
      <w:ins w:id="1232" w:author="Brown, Evan" w:date="2013-10-26T13:07:00Z">
        <w:r>
          <w:t>The table name is in the config (</w:t>
        </w:r>
        <w:r w:rsidR="00F3724C">
          <w:t>check out your super powers below for info on gett</w:t>
        </w:r>
      </w:ins>
      <w:ins w:id="1233" w:author="Brown, Evan" w:date="2013-10-26T13:08:00Z">
        <w:r w:rsidR="00F3724C">
          <w:t>ing at the config).</w:t>
        </w:r>
      </w:ins>
      <w:ins w:id="1234" w:author="Brown, Evan" w:date="2013-10-26T13:10:00Z">
        <w:r w:rsidR="00F3724C">
          <w:t xml:space="preserve"> The table’s primary key name is also hinted at in the super powers section below.</w:t>
        </w:r>
      </w:ins>
    </w:p>
    <w:p w14:paraId="799A59CA" w14:textId="77777777" w:rsidR="0042574F" w:rsidRDefault="0042574F" w:rsidP="0042574F">
      <w:pPr>
        <w:pStyle w:val="Heading2"/>
        <w:rPr>
          <w:ins w:id="1235" w:author="Brown, Evan" w:date="2013-10-26T12:17:00Z"/>
        </w:rPr>
      </w:pPr>
      <w:bookmarkStart w:id="1236" w:name="_Toc244419842"/>
      <w:ins w:id="1237" w:author="Brown, Evan" w:date="2013-10-26T12:17:00Z">
        <w:r>
          <w:t>The Challenge</w:t>
        </w:r>
        <w:bookmarkEnd w:id="1236"/>
      </w:ins>
    </w:p>
    <w:p w14:paraId="3173A227" w14:textId="6BC0A461" w:rsidR="0042574F" w:rsidRDefault="0042574F" w:rsidP="0042574F">
      <w:pPr>
        <w:rPr>
          <w:ins w:id="1238" w:author="Brown, Evan" w:date="2013-10-26T12:17:00Z"/>
          <w:rFonts w:ascii="Consolas" w:hAnsi="Consolas"/>
          <w:b/>
        </w:rPr>
      </w:pPr>
      <w:ins w:id="1239" w:author="Brown, Evan" w:date="2013-10-26T12:17:00Z">
        <w:r>
          <w:t xml:space="preserve">Implement the </w:t>
        </w:r>
      </w:ins>
      <w:ins w:id="1240" w:author="Brown, Evan" w:date="2013-10-26T13:11:00Z">
        <w:r w:rsidR="00F3724C">
          <w:rPr>
            <w:rFonts w:ascii="Consolas" w:hAnsi="Consolas"/>
            <w:b/>
          </w:rPr>
          <w:t>save</w:t>
        </w:r>
      </w:ins>
      <w:ins w:id="1241" w:author="Brown, Evan" w:date="2013-10-26T12:17:00Z">
        <w:r w:rsidRPr="00E242CF">
          <w:rPr>
            <w:rFonts w:ascii="Consolas" w:hAnsi="Consolas"/>
            <w:b/>
          </w:rPr>
          <w:t>()</w:t>
        </w:r>
        <w:r>
          <w:rPr>
            <w:b/>
          </w:rPr>
          <w:t xml:space="preserve"> </w:t>
        </w:r>
        <w:r w:rsidR="00F3724C">
          <w:t xml:space="preserve">and </w:t>
        </w:r>
      </w:ins>
      <w:ins w:id="1242" w:author="Brown, Evan" w:date="2013-10-26T13:11:00Z">
        <w:r w:rsidR="00F3724C">
          <w:rPr>
            <w:rFonts w:ascii="Consolas" w:hAnsi="Consolas"/>
            <w:b/>
          </w:rPr>
          <w:t>find</w:t>
        </w:r>
        <w:r w:rsidR="00F3724C" w:rsidRPr="00E242CF">
          <w:rPr>
            <w:rFonts w:ascii="Consolas" w:hAnsi="Consolas"/>
            <w:b/>
          </w:rPr>
          <w:t>()</w:t>
        </w:r>
        <w:r w:rsidR="00F3724C">
          <w:rPr>
            <w:rFonts w:ascii="Consolas" w:hAnsi="Consolas"/>
            <w:b/>
          </w:rPr>
          <w:t xml:space="preserve"> </w:t>
        </w:r>
      </w:ins>
      <w:ins w:id="1243" w:author="Brown, Evan" w:date="2013-10-26T12:17:00Z">
        <w:r w:rsidR="00F3724C">
          <w:t>me</w:t>
        </w:r>
        <w:r w:rsidRPr="00E242CF">
          <w:t>thod</w:t>
        </w:r>
      </w:ins>
      <w:ins w:id="1244" w:author="Brown, Evan" w:date="2013-10-26T13:11:00Z">
        <w:r w:rsidR="00F3724C">
          <w:t>s</w:t>
        </w:r>
      </w:ins>
      <w:ins w:id="1245" w:author="Brown, Evan" w:date="2013-10-26T12:17:00Z">
        <w:r w:rsidRPr="00E242CF">
          <w:t xml:space="preserve"> of </w:t>
        </w:r>
        <w:r w:rsidRPr="00E242CF">
          <w:rPr>
            <w:rFonts w:ascii="Consolas" w:hAnsi="Consolas"/>
            <w:b/>
          </w:rPr>
          <w:t>com.amediamanager.</w:t>
        </w:r>
      </w:ins>
      <w:ins w:id="1246" w:author="Brown, Evan" w:date="2013-10-26T13:11:00Z">
        <w:r w:rsidR="00F3724C">
          <w:rPr>
            <w:rFonts w:ascii="Consolas" w:hAnsi="Consolas"/>
            <w:b/>
          </w:rPr>
          <w:t>dao</w:t>
        </w:r>
      </w:ins>
      <w:ins w:id="1247" w:author="Brown, Evan" w:date="2013-10-26T12:17:00Z">
        <w:r w:rsidRPr="00E242CF">
          <w:rPr>
            <w:rFonts w:ascii="Consolas" w:hAnsi="Consolas"/>
            <w:b/>
          </w:rPr>
          <w:t>.challenge.</w:t>
        </w:r>
      </w:ins>
      <w:ins w:id="1248" w:author="Brown, Evan" w:date="2013-10-26T13:11:00Z">
        <w:r w:rsidR="00F3724C" w:rsidRPr="00F3724C">
          <w:rPr>
            <w:rFonts w:ascii="Consolas" w:hAnsi="Consolas"/>
            <w:b/>
          </w:rPr>
          <w:t>DynamoDbUserDaoImpl</w:t>
        </w:r>
      </w:ins>
    </w:p>
    <w:p w14:paraId="782301C1" w14:textId="77777777" w:rsidR="004E21DC" w:rsidRDefault="004E21DC" w:rsidP="004E21DC">
      <w:pPr>
        <w:pStyle w:val="Heading2"/>
        <w:rPr>
          <w:ins w:id="1249" w:author="Brown, Evan" w:date="2013-10-26T13:06:00Z"/>
        </w:rPr>
      </w:pPr>
      <w:bookmarkStart w:id="1250" w:name="_Toc244419843"/>
      <w:ins w:id="1251" w:author="Brown, Evan" w:date="2013-10-26T13:06:00Z">
        <w:r>
          <w:t>Super Powers</w:t>
        </w:r>
        <w:bookmarkEnd w:id="1250"/>
      </w:ins>
    </w:p>
    <w:p w14:paraId="40BCB598" w14:textId="228F57F2" w:rsidR="004E21DC" w:rsidRDefault="004E21DC" w:rsidP="004E21DC">
      <w:pPr>
        <w:rPr>
          <w:ins w:id="1252" w:author="Brown, Evan" w:date="2013-10-26T13:10:00Z"/>
          <w:rFonts w:ascii="Consolas" w:hAnsi="Consolas"/>
          <w:b/>
        </w:rPr>
      </w:pPr>
      <w:ins w:id="1253" w:author="Brown, Evan" w:date="2013-10-26T13:06:00Z">
        <w:r>
          <w:rPr>
            <w:rFonts w:ascii="Consolas" w:hAnsi="Consolas"/>
            <w:b/>
          </w:rPr>
          <w:t>super.con</w:t>
        </w:r>
        <w:r w:rsidRPr="00E242CF">
          <w:rPr>
            <w:rFonts w:ascii="Consolas" w:hAnsi="Consolas"/>
            <w:b/>
          </w:rPr>
          <w:t>fig</w:t>
        </w:r>
      </w:ins>
    </w:p>
    <w:p w14:paraId="442F7CDF" w14:textId="6CD64BE7" w:rsidR="00F3724C" w:rsidRDefault="00F3724C" w:rsidP="004E21DC">
      <w:pPr>
        <w:rPr>
          <w:ins w:id="1254" w:author="Brown, Evan" w:date="2013-10-26T13:06:00Z"/>
          <w:rFonts w:ascii="Consolas" w:hAnsi="Consolas"/>
          <w:b/>
        </w:rPr>
      </w:pPr>
      <w:ins w:id="1255" w:author="Brown, Evan" w:date="2013-10-26T13:10:00Z">
        <w:r>
          <w:rPr>
            <w:rFonts w:ascii="Consolas" w:hAnsi="Consolas"/>
            <w:b/>
          </w:rPr>
          <w:t>super.HASH_KEY_NAME</w:t>
        </w:r>
      </w:ins>
    </w:p>
    <w:p w14:paraId="702D9C94" w14:textId="7DBCF3FA" w:rsidR="004E21DC" w:rsidRDefault="004E21DC" w:rsidP="004E21DC">
      <w:pPr>
        <w:rPr>
          <w:ins w:id="1256" w:author="Brown, Evan" w:date="2013-10-26T13:07:00Z"/>
          <w:rFonts w:ascii="Consolas" w:hAnsi="Consolas"/>
          <w:b/>
        </w:rPr>
      </w:pPr>
      <w:ins w:id="1257" w:author="Brown, Evan" w:date="2013-10-26T13:06:00Z">
        <w:r>
          <w:rPr>
            <w:rFonts w:ascii="Consolas" w:hAnsi="Consolas"/>
            <w:b/>
          </w:rPr>
          <w:t>super.dynamoClient</w:t>
        </w:r>
      </w:ins>
    </w:p>
    <w:p w14:paraId="7C3F86FF" w14:textId="2C2ACDFD" w:rsidR="004E21DC" w:rsidRDefault="004E21DC" w:rsidP="004E21DC">
      <w:pPr>
        <w:rPr>
          <w:ins w:id="1258" w:author="Brown, Evan" w:date="2013-10-26T13:06:00Z"/>
          <w:rFonts w:ascii="Consolas" w:hAnsi="Consolas"/>
          <w:b/>
        </w:rPr>
      </w:pPr>
      <w:ins w:id="1259" w:author="Brown, Evan" w:date="2013-10-26T13:07:00Z">
        <w:r>
          <w:rPr>
            <w:rFonts w:ascii="Consolas" w:hAnsi="Consolas"/>
            <w:b/>
          </w:rPr>
          <w:t>super.getUserFromMap</w:t>
        </w:r>
      </w:ins>
    </w:p>
    <w:p w14:paraId="0CAA5649" w14:textId="54E8A645" w:rsidR="004E21DC" w:rsidRDefault="004E21DC" w:rsidP="004E21DC">
      <w:pPr>
        <w:rPr>
          <w:ins w:id="1260" w:author="Brown, Evan" w:date="2013-10-26T15:11:00Z"/>
          <w:rFonts w:ascii="Consolas" w:hAnsi="Consolas"/>
          <w:b/>
        </w:rPr>
      </w:pPr>
      <w:ins w:id="1261" w:author="Brown, Evan" w:date="2013-10-26T13:07:00Z">
        <w:r>
          <w:rPr>
            <w:rFonts w:ascii="Consolas" w:hAnsi="Consolas"/>
            <w:b/>
          </w:rPr>
          <w:t>super.getMapFromUser</w:t>
        </w:r>
      </w:ins>
    </w:p>
    <w:p w14:paraId="2D6A3AC3" w14:textId="77777777" w:rsidR="001645AD" w:rsidRDefault="001645AD" w:rsidP="001645AD">
      <w:pPr>
        <w:rPr>
          <w:ins w:id="1262" w:author="Brown, Evan" w:date="2013-10-26T15:11:00Z"/>
        </w:rPr>
      </w:pPr>
      <w:ins w:id="1263" w:author="Brown, Evan" w:date="2013-10-26T15:11:00Z">
        <w:r>
          <w:rPr>
            <w:rFonts w:ascii="Consolas" w:hAnsi="Consolas"/>
            <w:b/>
          </w:rPr>
          <w:t>super.LOG</w:t>
        </w:r>
      </w:ins>
    </w:p>
    <w:p w14:paraId="3C20911A" w14:textId="77777777" w:rsidR="0042574F" w:rsidRDefault="0042574F" w:rsidP="0042574F">
      <w:pPr>
        <w:pStyle w:val="Heading3"/>
        <w:rPr>
          <w:ins w:id="1264" w:author="Brown, Evan" w:date="2013-10-26T12:17:00Z"/>
        </w:rPr>
      </w:pPr>
      <w:bookmarkStart w:id="1265" w:name="_Toc244419844"/>
      <w:ins w:id="1266" w:author="Brown, Evan" w:date="2013-10-26T12:17:00Z">
        <w:r>
          <w:t>Resources</w:t>
        </w:r>
        <w:bookmarkEnd w:id="1265"/>
      </w:ins>
    </w:p>
    <w:p w14:paraId="486B719B" w14:textId="77777777" w:rsidR="0042574F" w:rsidRDefault="0042574F" w:rsidP="0042574F">
      <w:pPr>
        <w:rPr>
          <w:ins w:id="1267" w:author="Brown, Evan" w:date="2013-10-26T12:17:00Z"/>
        </w:rPr>
      </w:pPr>
      <w:ins w:id="1268" w:author="Brown, Evan" w:date="2013-10-26T12:17: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5CF21502" w14:textId="77777777" w:rsidR="0042574F" w:rsidRDefault="0042574F" w:rsidP="0042574F">
      <w:pPr>
        <w:rPr>
          <w:ins w:id="1269" w:author="Brown, Evan" w:date="2013-10-26T13:12:00Z"/>
        </w:rPr>
      </w:pPr>
      <w:ins w:id="1270" w:author="Brown, Evan" w:date="2013-10-26T12:17: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019336C0" w14:textId="53F7DB9E" w:rsidR="00F3724C" w:rsidRDefault="00F3724C" w:rsidP="0042574F">
      <w:pPr>
        <w:rPr>
          <w:ins w:id="1271" w:author="Brown, Evan" w:date="2013-10-26T12:17:00Z"/>
        </w:rPr>
      </w:pPr>
      <w:ins w:id="1272" w:author="Brown, Evan" w:date="2013-10-26T13:12:00Z">
        <w:r>
          <w:t>The AmazonDynamoDB Interface</w:t>
        </w:r>
      </w:ins>
    </w:p>
    <w:p w14:paraId="43349F6C" w14:textId="77777777" w:rsidR="0042574F" w:rsidRDefault="0042574F" w:rsidP="0042574F">
      <w:pPr>
        <w:pStyle w:val="Heading3"/>
        <w:rPr>
          <w:ins w:id="1273" w:author="Brown, Evan" w:date="2013-10-26T12:17:00Z"/>
        </w:rPr>
      </w:pPr>
      <w:bookmarkStart w:id="1274" w:name="_Toc244419845"/>
      <w:ins w:id="1275" w:author="Brown, Evan" w:date="2013-10-26T12:17:00Z">
        <w:r>
          <w:t>If You Get Stuck</w:t>
        </w:r>
        <w:bookmarkEnd w:id="1274"/>
      </w:ins>
    </w:p>
    <w:p w14:paraId="1BEF8EF6" w14:textId="77777777" w:rsidR="00F3724C" w:rsidRDefault="0042574F" w:rsidP="0042574F">
      <w:pPr>
        <w:rPr>
          <w:ins w:id="1276" w:author="Brown, Evan" w:date="2013-10-26T13:15:00Z"/>
        </w:rPr>
      </w:pPr>
      <w:ins w:id="1277" w:author="Brown, Evan" w:date="2013-10-26T12:17:00Z">
        <w:r>
          <w:t xml:space="preserve">Take a peek at the solution in </w:t>
        </w:r>
        <w:r>
          <w:rPr>
            <w:rFonts w:ascii="Consolas" w:hAnsi="Consolas"/>
            <w:b/>
          </w:rPr>
          <w:t>com.amediamanager.</w:t>
        </w:r>
      </w:ins>
      <w:ins w:id="1278" w:author="Brown, Evan" w:date="2013-10-26T13:12:00Z">
        <w:r w:rsidR="00F3724C">
          <w:rPr>
            <w:rFonts w:ascii="Consolas" w:hAnsi="Consolas"/>
            <w:b/>
          </w:rPr>
          <w:t>dao</w:t>
        </w:r>
      </w:ins>
      <w:ins w:id="1279" w:author="Brown, Evan" w:date="2013-10-26T12:17:00Z">
        <w:r w:rsidRPr="00E242CF">
          <w:rPr>
            <w:rFonts w:ascii="Consolas" w:hAnsi="Consolas"/>
            <w:b/>
          </w:rPr>
          <w:t>.</w:t>
        </w:r>
      </w:ins>
      <w:ins w:id="1280" w:author="Brown, Evan" w:date="2013-10-26T13:12:00Z">
        <w:r w:rsidR="00F3724C" w:rsidRPr="00F3724C">
          <w:rPr>
            <w:rFonts w:ascii="Consolas" w:hAnsi="Consolas"/>
            <w:b/>
          </w:rPr>
          <w:t>DynamoDbUserDaoImpl</w:t>
        </w:r>
        <w:r w:rsidR="00F3724C">
          <w:t xml:space="preserve"> </w:t>
        </w:r>
      </w:ins>
    </w:p>
    <w:p w14:paraId="35412874" w14:textId="77777777" w:rsidR="005A7A38" w:rsidRDefault="005A7A38" w:rsidP="005A7A38">
      <w:pPr>
        <w:rPr>
          <w:ins w:id="1281" w:author="Brown, Evan" w:date="2013-10-26T13:26:00Z"/>
        </w:rPr>
        <w:pPrChange w:id="1282" w:author="Brown, Evan" w:date="2013-10-26T13:26:00Z">
          <w:pPr>
            <w:pStyle w:val="Heading3"/>
          </w:pPr>
        </w:pPrChange>
      </w:pPr>
    </w:p>
    <w:p w14:paraId="3D16F8CE" w14:textId="15B78835" w:rsidR="00311CAB" w:rsidRDefault="005A7A38" w:rsidP="00F3724C">
      <w:pPr>
        <w:rPr>
          <w:ins w:id="1283" w:author="Brown, Evan" w:date="2013-10-17T22:24:00Z"/>
        </w:rPr>
      </w:pPr>
      <w:ins w:id="1284" w:author="Brown, Evan" w:date="2013-10-26T13:26:00Z">
        <w:r>
          <w:t xml:space="preserve">If you get </w:t>
        </w:r>
        <w:r w:rsidRPr="005A7A38">
          <w:rPr>
            <w:rPrChange w:id="1285" w:author="Brown, Evan" w:date="2013-10-26T13:26:00Z">
              <w:rPr>
                <w:i/>
              </w:rPr>
            </w:rPrChange>
          </w:rPr>
          <w:t>really</w:t>
        </w:r>
        <w:r>
          <w:t xml:space="preserve"> stuck, </w:t>
        </w:r>
      </w:ins>
      <w:ins w:id="1286" w:author="Brown, Evan" w:date="2013-10-26T13:16:00Z">
        <w:r w:rsidR="00F3724C" w:rsidRPr="005A7A38">
          <w:rPr>
            <w:rFonts w:ascii="Consolas" w:hAnsi="Consolas"/>
            <w:b/>
            <w:rPrChange w:id="1287" w:author="Brown, Evan" w:date="2013-10-26T13:26:00Z">
              <w:rPr>
                <w:rFonts w:ascii="Consolas" w:hAnsi="Consolas"/>
                <w:b/>
              </w:rPr>
            </w:rPrChange>
          </w:rPr>
          <w:t>super</w:t>
        </w:r>
        <w:r w:rsidR="00F3724C">
          <w:rPr>
            <w:rFonts w:ascii="Consolas" w:hAnsi="Consolas"/>
            <w:b/>
          </w:rPr>
          <w:t xml:space="preserve">.save() </w:t>
        </w:r>
        <w:r w:rsidR="00F3724C" w:rsidRPr="00F3724C">
          <w:rPr>
            <w:rPrChange w:id="1288" w:author="Brown, Evan" w:date="2013-10-26T13:18:00Z">
              <w:rPr>
                <w:rFonts w:ascii="Consolas" w:hAnsi="Consolas"/>
                <w:b/>
              </w:rPr>
            </w:rPrChange>
          </w:rPr>
          <w:t>and</w:t>
        </w:r>
        <w:r w:rsidR="00F3724C">
          <w:rPr>
            <w:rFonts w:ascii="Consolas" w:hAnsi="Consolas"/>
            <w:b/>
          </w:rPr>
          <w:t xml:space="preserve"> super.find()</w:t>
        </w:r>
        <w:r w:rsidR="00F3724C">
          <w:t xml:space="preserve"> will get you out of any bind.</w:t>
        </w:r>
      </w:ins>
      <w:ins w:id="1289" w:author="Brown, Evan" w:date="2013-10-26T13:15:00Z">
        <w:r w:rsidR="00F3724C">
          <w:t xml:space="preserve"> </w:t>
        </w:r>
      </w:ins>
      <w:ins w:id="1290" w:author="Brown, Evan" w:date="2013-10-17T22:24:00Z">
        <w:r w:rsidR="00311CAB">
          <w:br w:type="page"/>
        </w:r>
      </w:ins>
    </w:p>
    <w:p w14:paraId="18E8118D" w14:textId="7B987E3A" w:rsidR="00311CAB" w:rsidRDefault="00311CAB" w:rsidP="00311CAB">
      <w:pPr>
        <w:pStyle w:val="Title"/>
        <w:rPr>
          <w:ins w:id="1291" w:author="Brown, Evan" w:date="2013-10-17T22:24:00Z"/>
        </w:rPr>
      </w:pPr>
      <w:ins w:id="1292" w:author="Brown, Evan" w:date="2013-10-17T22:24:00Z">
        <w:r>
          <w:t xml:space="preserve">Challenge: </w:t>
        </w:r>
      </w:ins>
      <w:ins w:id="1293" w:author="Brown, Evan" w:date="2013-10-17T22:25:00Z">
        <w:r>
          <w:t xml:space="preserve">RDS, </w:t>
        </w:r>
      </w:ins>
      <w:ins w:id="1294" w:author="Brown, Evan" w:date="2013-10-17T22:26:00Z">
        <w:r w:rsidR="00B07F25">
          <w:t xml:space="preserve">Read </w:t>
        </w:r>
      </w:ins>
      <w:ins w:id="1295" w:author="Brown, Evan" w:date="2013-10-17T22:25:00Z">
        <w:r>
          <w:t>Replicas, and Connection Strings</w:t>
        </w:r>
      </w:ins>
    </w:p>
    <w:p w14:paraId="19F60E97" w14:textId="242F6571" w:rsidR="00311CAB" w:rsidRDefault="00311CAB" w:rsidP="00311CAB">
      <w:pPr>
        <w:pStyle w:val="Heading1"/>
        <w:rPr>
          <w:ins w:id="1296" w:author="Brown, Evan" w:date="2013-10-17T22:24:00Z"/>
        </w:rPr>
      </w:pPr>
      <w:bookmarkStart w:id="1297" w:name="_Toc244419846"/>
      <w:ins w:id="1298" w:author="Brown, Evan" w:date="2013-10-17T22:24:00Z">
        <w:r>
          <w:t xml:space="preserve">Challenge: </w:t>
        </w:r>
      </w:ins>
      <w:ins w:id="1299" w:author="Brown, Evan" w:date="2013-10-17T22:26:00Z">
        <w:r>
          <w:t xml:space="preserve">RDS, </w:t>
        </w:r>
        <w:r w:rsidR="00B07F25">
          <w:t xml:space="preserve">Read </w:t>
        </w:r>
        <w:r>
          <w:t>Replicas, and Connection Strings</w:t>
        </w:r>
      </w:ins>
      <w:bookmarkEnd w:id="1297"/>
    </w:p>
    <w:p w14:paraId="001B0723" w14:textId="77777777" w:rsidR="00786254" w:rsidRDefault="005A7A38" w:rsidP="005A7A38">
      <w:pPr>
        <w:rPr>
          <w:ins w:id="1300" w:author="Brown, Evan" w:date="2013-10-26T13:29:00Z"/>
        </w:rPr>
      </w:pPr>
      <w:ins w:id="1301" w:author="Brown, Evan" w:date="2013-10-26T13:27:00Z">
        <w:r>
          <w:t xml:space="preserve">Our application stores metadata about videos (their location in S3, tags, ownership, etc) in a MySQL database. We use the </w:t>
        </w:r>
      </w:ins>
      <w:ins w:id="1302" w:author="Brown, Evan" w:date="2013-10-26T13:28:00Z">
        <w:r>
          <w:t xml:space="preserve">Amazon </w:t>
        </w:r>
      </w:ins>
      <w:ins w:id="1303" w:author="Brown, Evan" w:date="2013-10-26T13:27:00Z">
        <w:r>
          <w:t xml:space="preserve">Relational </w:t>
        </w:r>
      </w:ins>
      <w:ins w:id="1304" w:author="Brown, Evan" w:date="2013-10-26T13:28:00Z">
        <w:r>
          <w:t>Database Service (RDS) to offload the heavy lifting of managing a database</w:t>
        </w:r>
        <w:r w:rsidR="00786254">
          <w:t>. When you</w:t>
        </w:r>
      </w:ins>
      <w:ins w:id="1305" w:author="Brown, Evan" w:date="2013-10-26T13:29:00Z">
        <w:r w:rsidR="00786254">
          <w:t xml:space="preserve"> launched the </w:t>
        </w:r>
      </w:ins>
      <w:ins w:id="1306" w:author="Brown, Evan" w:date="2013-10-26T13:28:00Z">
        <w:r w:rsidR="00786254">
          <w:t xml:space="preserve">lab, CloudFormation </w:t>
        </w:r>
      </w:ins>
      <w:ins w:id="1307" w:author="Brown, Evan" w:date="2013-10-26T13:29:00Z">
        <w:r w:rsidR="00786254">
          <w:t>created an RDS database for you.</w:t>
        </w:r>
      </w:ins>
    </w:p>
    <w:p w14:paraId="5E025CCB" w14:textId="77777777" w:rsidR="00786254" w:rsidRDefault="00786254" w:rsidP="005A7A38">
      <w:pPr>
        <w:rPr>
          <w:ins w:id="1308" w:author="Brown, Evan" w:date="2013-10-26T13:33:00Z"/>
        </w:rPr>
      </w:pPr>
    </w:p>
    <w:p w14:paraId="0E1583E3" w14:textId="788846B3" w:rsidR="00786254" w:rsidRDefault="00786254" w:rsidP="005A7A38">
      <w:pPr>
        <w:rPr>
          <w:ins w:id="1309" w:author="Brown, Evan" w:date="2013-10-26T13:29:00Z"/>
        </w:rPr>
      </w:pPr>
      <w:ins w:id="1310" w:author="Brown, Evan" w:date="2013-10-26T13:33:00Z">
        <w:r>
          <w:t>In this challenge you will use the RDS API to discover the connection string of your master database and any Read Replicas.</w:t>
        </w:r>
      </w:ins>
      <w:ins w:id="1311" w:author="Brown, Evan" w:date="2013-10-26T13:34:00Z">
        <w:r>
          <w:t xml:space="preserve"> This connection string discovery code </w:t>
        </w:r>
      </w:ins>
      <w:ins w:id="1312" w:author="Brown, Evan" w:date="2013-10-26T13:35:00Z">
        <w:r>
          <w:t xml:space="preserve">you write will </w:t>
        </w:r>
      </w:ins>
      <w:ins w:id="1313" w:author="Brown, Evan" w:date="2013-10-26T13:36:00Z">
        <w:r>
          <w:t xml:space="preserve">automatically </w:t>
        </w:r>
      </w:ins>
      <w:ins w:id="1314" w:author="Brown, Evan" w:date="2013-10-26T13:35:00Z">
        <w:r>
          <w:t xml:space="preserve">be invoked every 60 seconds, which means you can dynamically add or remove Read Replicas to scale the application’s database read performance </w:t>
        </w:r>
      </w:ins>
      <w:ins w:id="1315" w:author="Brown, Evan" w:date="2013-10-26T13:36:00Z">
        <w:r>
          <w:t>without a code or config push. Pretty cool</w:t>
        </w:r>
        <w:r w:rsidR="000B0609">
          <w:t>, and y</w:t>
        </w:r>
      </w:ins>
      <w:ins w:id="1316" w:author="Brown, Evan" w:date="2013-10-26T13:46:00Z">
        <w:r w:rsidR="000B0609">
          <w:t xml:space="preserve">ou can check out </w:t>
        </w:r>
        <w:r w:rsidR="000B0609" w:rsidRPr="00E242CF">
          <w:rPr>
            <w:rFonts w:ascii="Consolas" w:hAnsi="Consolas"/>
            <w:b/>
          </w:rPr>
          <w:t>com.amediamanager.</w:t>
        </w:r>
        <w:r w:rsidR="000B0609">
          <w:rPr>
            <w:rFonts w:ascii="Consolas" w:hAnsi="Consolas"/>
            <w:b/>
          </w:rPr>
          <w:t>dao</w:t>
        </w:r>
        <w:r w:rsidR="000B0609" w:rsidRPr="00E242CF">
          <w:rPr>
            <w:rFonts w:ascii="Consolas" w:hAnsi="Consolas"/>
            <w:b/>
          </w:rPr>
          <w:t>.challenge</w:t>
        </w:r>
        <w:r w:rsidR="000B0609">
          <w:rPr>
            <w:rFonts w:ascii="Consolas" w:hAnsi="Consolas"/>
            <w:b/>
          </w:rPr>
          <w:t>.</w:t>
        </w:r>
        <w:r w:rsidR="000B0609" w:rsidRPr="000B0609">
          <w:rPr>
            <w:rFonts w:ascii="Consolas" w:hAnsi="Consolas"/>
            <w:b/>
          </w:rPr>
          <w:t>RdsDriverManagerDataSource</w:t>
        </w:r>
        <w:r w:rsidR="000B0609">
          <w:rPr>
            <w:rFonts w:ascii="Consolas" w:hAnsi="Consolas"/>
            <w:b/>
          </w:rPr>
          <w:t xml:space="preserve"> </w:t>
        </w:r>
      </w:ins>
      <w:ins w:id="1317" w:author="Brown, Evan" w:date="2013-10-26T13:47:00Z">
        <w:r w:rsidR="000B0609">
          <w:t>to see how your implementation is injected and used.</w:t>
        </w:r>
      </w:ins>
    </w:p>
    <w:p w14:paraId="7708453A" w14:textId="77777777" w:rsidR="005A7A38" w:rsidRDefault="005A7A38" w:rsidP="005A7A38">
      <w:pPr>
        <w:pStyle w:val="Heading2"/>
        <w:rPr>
          <w:ins w:id="1318" w:author="Brown, Evan" w:date="2013-10-26T13:26:00Z"/>
        </w:rPr>
      </w:pPr>
      <w:bookmarkStart w:id="1319" w:name="_Toc244419847"/>
      <w:ins w:id="1320" w:author="Brown, Evan" w:date="2013-10-26T13:26:00Z">
        <w:r>
          <w:t>The Challenge</w:t>
        </w:r>
        <w:bookmarkEnd w:id="1319"/>
      </w:ins>
    </w:p>
    <w:p w14:paraId="1354C280" w14:textId="2DE488BB" w:rsidR="005A7A38" w:rsidRDefault="005A7A38" w:rsidP="005A7A38">
      <w:pPr>
        <w:rPr>
          <w:ins w:id="1321" w:author="Brown, Evan" w:date="2013-10-26T13:26:00Z"/>
          <w:rFonts w:ascii="Consolas" w:hAnsi="Consolas"/>
          <w:b/>
        </w:rPr>
      </w:pPr>
      <w:ins w:id="1322" w:author="Brown, Evan" w:date="2013-10-26T13:26:00Z">
        <w:r>
          <w:t xml:space="preserve">Implement the </w:t>
        </w:r>
      </w:ins>
      <w:ins w:id="1323" w:author="Brown, Evan" w:date="2013-10-26T13:41:00Z">
        <w:r w:rsidR="000B0609">
          <w:rPr>
            <w:rFonts w:ascii="Consolas" w:hAnsi="Consolas"/>
            <w:b/>
          </w:rPr>
          <w:t>getMasterDbEndpoint</w:t>
        </w:r>
      </w:ins>
      <w:ins w:id="1324" w:author="Brown, Evan" w:date="2013-10-26T13:26:00Z">
        <w:r w:rsidRPr="00E242CF">
          <w:rPr>
            <w:rFonts w:ascii="Consolas" w:hAnsi="Consolas"/>
            <w:b/>
          </w:rPr>
          <w:t>()</w:t>
        </w:r>
        <w:r>
          <w:rPr>
            <w:b/>
          </w:rPr>
          <w:t xml:space="preserve"> </w:t>
        </w:r>
        <w:r>
          <w:t xml:space="preserve">and </w:t>
        </w:r>
      </w:ins>
      <w:ins w:id="1325" w:author="Brown, Evan" w:date="2013-10-26T13:41:00Z">
        <w:r w:rsidR="000B0609">
          <w:rPr>
            <w:rFonts w:ascii="Consolas" w:hAnsi="Consolas"/>
            <w:b/>
          </w:rPr>
          <w:t>getReadreplicaEndpoints</w:t>
        </w:r>
      </w:ins>
      <w:ins w:id="1326" w:author="Brown, Evan" w:date="2013-10-26T13:26:00Z">
        <w:r w:rsidRPr="00E242CF">
          <w:rPr>
            <w:rFonts w:ascii="Consolas" w:hAnsi="Consolas"/>
            <w:b/>
          </w:rPr>
          <w:t>()</w:t>
        </w:r>
        <w:r>
          <w:rPr>
            <w:rFonts w:ascii="Consolas" w:hAnsi="Consolas"/>
            <w:b/>
          </w:rPr>
          <w:t xml:space="preserve"> </w:t>
        </w:r>
        <w:r>
          <w:t>me</w:t>
        </w:r>
        <w:r w:rsidRPr="00E242CF">
          <w:t>thod</w:t>
        </w:r>
        <w:r>
          <w:t>s</w:t>
        </w:r>
        <w:r w:rsidRPr="00E242CF">
          <w:t xml:space="preserve"> of </w:t>
        </w:r>
        <w:r w:rsidRPr="00E242CF">
          <w:rPr>
            <w:rFonts w:ascii="Consolas" w:hAnsi="Consolas"/>
            <w:b/>
          </w:rPr>
          <w:t>com.amediamanager.</w:t>
        </w:r>
        <w:r>
          <w:rPr>
            <w:rFonts w:ascii="Consolas" w:hAnsi="Consolas"/>
            <w:b/>
          </w:rPr>
          <w:t>dao</w:t>
        </w:r>
        <w:r w:rsidRPr="00E242CF">
          <w:rPr>
            <w:rFonts w:ascii="Consolas" w:hAnsi="Consolas"/>
            <w:b/>
          </w:rPr>
          <w:t>.challenge.</w:t>
        </w:r>
      </w:ins>
      <w:ins w:id="1327" w:author="Brown, Evan" w:date="2013-10-26T13:41:00Z">
        <w:r w:rsidR="000B0609">
          <w:rPr>
            <w:rFonts w:ascii="Consolas" w:hAnsi="Consolas"/>
            <w:b/>
          </w:rPr>
          <w:t>RdsDbEndpointRetriever</w:t>
        </w:r>
      </w:ins>
    </w:p>
    <w:p w14:paraId="35B668DD" w14:textId="77777777" w:rsidR="005A7A38" w:rsidRDefault="005A7A38" w:rsidP="005A7A38">
      <w:pPr>
        <w:pStyle w:val="Heading2"/>
        <w:rPr>
          <w:ins w:id="1328" w:author="Brown, Evan" w:date="2013-10-26T13:26:00Z"/>
        </w:rPr>
      </w:pPr>
      <w:bookmarkStart w:id="1329" w:name="_Toc244419848"/>
      <w:ins w:id="1330" w:author="Brown, Evan" w:date="2013-10-26T13:26:00Z">
        <w:r>
          <w:t>Super Powers</w:t>
        </w:r>
        <w:bookmarkEnd w:id="1329"/>
      </w:ins>
    </w:p>
    <w:p w14:paraId="31E1C140" w14:textId="77777777" w:rsidR="005A7A38" w:rsidRDefault="005A7A38" w:rsidP="005A7A38">
      <w:pPr>
        <w:rPr>
          <w:ins w:id="1331" w:author="Brown, Evan" w:date="2013-10-26T13:26:00Z"/>
          <w:rFonts w:ascii="Consolas" w:hAnsi="Consolas"/>
          <w:b/>
        </w:rPr>
      </w:pPr>
      <w:ins w:id="1332" w:author="Brown, Evan" w:date="2013-10-26T13:26:00Z">
        <w:r>
          <w:rPr>
            <w:rFonts w:ascii="Consolas" w:hAnsi="Consolas"/>
            <w:b/>
          </w:rPr>
          <w:t>super.con</w:t>
        </w:r>
        <w:r w:rsidRPr="00E242CF">
          <w:rPr>
            <w:rFonts w:ascii="Consolas" w:hAnsi="Consolas"/>
            <w:b/>
          </w:rPr>
          <w:t>fig</w:t>
        </w:r>
      </w:ins>
    </w:p>
    <w:p w14:paraId="255BA75C" w14:textId="1A5DED2C" w:rsidR="005A7A38" w:rsidRDefault="005A7A38" w:rsidP="000B0609">
      <w:pPr>
        <w:rPr>
          <w:ins w:id="1333" w:author="Brown, Evan" w:date="2013-10-26T15:11:00Z"/>
          <w:rFonts w:ascii="Consolas" w:hAnsi="Consolas"/>
          <w:b/>
        </w:rPr>
        <w:pPrChange w:id="1334" w:author="Brown, Evan" w:date="2013-10-26T13:42:00Z">
          <w:pPr/>
        </w:pPrChange>
      </w:pPr>
      <w:ins w:id="1335" w:author="Brown, Evan" w:date="2013-10-26T13:26:00Z">
        <w:r>
          <w:rPr>
            <w:rFonts w:ascii="Consolas" w:hAnsi="Consolas"/>
            <w:b/>
          </w:rPr>
          <w:t>super.</w:t>
        </w:r>
      </w:ins>
      <w:ins w:id="1336" w:author="Brown, Evan" w:date="2013-10-26T13:42:00Z">
        <w:r w:rsidR="000B0609">
          <w:rPr>
            <w:rFonts w:ascii="Consolas" w:hAnsi="Consolas"/>
            <w:b/>
          </w:rPr>
          <w:t>rds</w:t>
        </w:r>
      </w:ins>
    </w:p>
    <w:p w14:paraId="226C3F5A" w14:textId="4E7E53DF" w:rsidR="001645AD" w:rsidRDefault="001645AD" w:rsidP="000B0609">
      <w:pPr>
        <w:rPr>
          <w:ins w:id="1337" w:author="Brown, Evan" w:date="2013-10-26T13:26:00Z"/>
        </w:rPr>
        <w:pPrChange w:id="1338" w:author="Brown, Evan" w:date="2013-10-26T13:42:00Z">
          <w:pPr/>
        </w:pPrChange>
      </w:pPr>
      <w:ins w:id="1339" w:author="Brown, Evan" w:date="2013-10-26T15:11:00Z">
        <w:r>
          <w:rPr>
            <w:rFonts w:ascii="Consolas" w:hAnsi="Consolas"/>
            <w:b/>
          </w:rPr>
          <w:t>super.LOG</w:t>
        </w:r>
      </w:ins>
    </w:p>
    <w:p w14:paraId="48303E3A" w14:textId="77777777" w:rsidR="005A7A38" w:rsidRDefault="005A7A38" w:rsidP="005A7A38">
      <w:pPr>
        <w:pStyle w:val="Heading3"/>
        <w:rPr>
          <w:ins w:id="1340" w:author="Brown, Evan" w:date="2013-10-26T13:26:00Z"/>
        </w:rPr>
      </w:pPr>
      <w:bookmarkStart w:id="1341" w:name="_Toc244419849"/>
      <w:ins w:id="1342" w:author="Brown, Evan" w:date="2013-10-26T13:26:00Z">
        <w:r>
          <w:t>Resources</w:t>
        </w:r>
        <w:bookmarkEnd w:id="1341"/>
      </w:ins>
    </w:p>
    <w:p w14:paraId="7DD00DAF" w14:textId="77777777" w:rsidR="005A7A38" w:rsidRDefault="005A7A38" w:rsidP="005A7A38">
      <w:pPr>
        <w:rPr>
          <w:ins w:id="1343" w:author="Brown, Evan" w:date="2013-10-26T13:26:00Z"/>
        </w:rPr>
      </w:pPr>
      <w:ins w:id="1344" w:author="Brown, Evan" w:date="2013-10-26T13:26: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31A9F1E1" w14:textId="77777777" w:rsidR="005A7A38" w:rsidRDefault="005A7A38" w:rsidP="005A7A38">
      <w:pPr>
        <w:rPr>
          <w:ins w:id="1345" w:author="Brown, Evan" w:date="2013-10-26T13:26:00Z"/>
        </w:rPr>
      </w:pPr>
      <w:ins w:id="1346" w:author="Brown, Evan" w:date="2013-10-26T13:26: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5FB10F97" w14:textId="235C4B75" w:rsidR="005A7A38" w:rsidRDefault="005A7A38" w:rsidP="005A7A38">
      <w:pPr>
        <w:rPr>
          <w:ins w:id="1347" w:author="Brown, Evan" w:date="2013-10-26T13:26:00Z"/>
        </w:rPr>
      </w:pPr>
      <w:ins w:id="1348" w:author="Brown, Evan" w:date="2013-10-26T13:26:00Z">
        <w:r>
          <w:t xml:space="preserve">The </w:t>
        </w:r>
      </w:ins>
      <w:ins w:id="1349" w:author="Brown, Evan" w:date="2013-10-26T13:44:00Z">
        <w:r w:rsidR="000B0609">
          <w:t>AmazonRDS</w:t>
        </w:r>
      </w:ins>
      <w:ins w:id="1350" w:author="Brown, Evan" w:date="2013-10-26T13:26:00Z">
        <w:r>
          <w:t xml:space="preserve"> Interface</w:t>
        </w:r>
      </w:ins>
    </w:p>
    <w:p w14:paraId="26AFFF4E" w14:textId="77777777" w:rsidR="005A7A38" w:rsidRDefault="005A7A38" w:rsidP="005A7A38">
      <w:pPr>
        <w:pStyle w:val="Heading3"/>
        <w:rPr>
          <w:ins w:id="1351" w:author="Brown, Evan" w:date="2013-10-26T13:26:00Z"/>
        </w:rPr>
      </w:pPr>
      <w:bookmarkStart w:id="1352" w:name="_Toc244419850"/>
      <w:ins w:id="1353" w:author="Brown, Evan" w:date="2013-10-26T13:26:00Z">
        <w:r>
          <w:t>If You Get Stuck</w:t>
        </w:r>
        <w:bookmarkEnd w:id="1352"/>
      </w:ins>
    </w:p>
    <w:p w14:paraId="48E218F2" w14:textId="023E5D0B" w:rsidR="005A7A38" w:rsidRDefault="005A7A38" w:rsidP="005A7A38">
      <w:pPr>
        <w:rPr>
          <w:ins w:id="1354" w:author="Brown, Evan" w:date="2013-10-26T13:26:00Z"/>
        </w:rPr>
      </w:pPr>
      <w:ins w:id="1355" w:author="Brown, Evan" w:date="2013-10-26T13:26:00Z">
        <w:r>
          <w:t xml:space="preserve">Take a peek at the solution in </w:t>
        </w:r>
        <w:r>
          <w:rPr>
            <w:rFonts w:ascii="Consolas" w:hAnsi="Consolas"/>
            <w:b/>
          </w:rPr>
          <w:t>com.amediamanager.dao</w:t>
        </w:r>
        <w:r w:rsidRPr="00E242CF">
          <w:rPr>
            <w:rFonts w:ascii="Consolas" w:hAnsi="Consolas"/>
            <w:b/>
          </w:rPr>
          <w:t>.</w:t>
        </w:r>
      </w:ins>
      <w:ins w:id="1356" w:author="Brown, Evan" w:date="2013-10-26T13:45:00Z">
        <w:r w:rsidR="000B0609">
          <w:rPr>
            <w:rFonts w:ascii="Consolas" w:hAnsi="Consolas"/>
            <w:b/>
          </w:rPr>
          <w:t>RdsDbEndpointRetriever</w:t>
        </w:r>
      </w:ins>
    </w:p>
    <w:p w14:paraId="24E3CBF1" w14:textId="77777777" w:rsidR="005A7A38" w:rsidRDefault="005A7A38" w:rsidP="005A7A38">
      <w:pPr>
        <w:rPr>
          <w:ins w:id="1357" w:author="Brown, Evan" w:date="2013-10-26T13:26:00Z"/>
        </w:rPr>
      </w:pPr>
    </w:p>
    <w:p w14:paraId="70020789" w14:textId="787944A5" w:rsidR="004E3995" w:rsidRDefault="005A7A38" w:rsidP="005A7A38">
      <w:pPr>
        <w:rPr>
          <w:ins w:id="1358" w:author="Brown, Evan" w:date="2013-10-17T22:26:00Z"/>
        </w:rPr>
      </w:pPr>
      <w:ins w:id="1359" w:author="Brown, Evan" w:date="2013-10-26T13:26:00Z">
        <w:r>
          <w:t xml:space="preserve">If you get </w:t>
        </w:r>
        <w:r w:rsidRPr="00E242CF">
          <w:t>really</w:t>
        </w:r>
        <w:r>
          <w:t xml:space="preserve"> stuck, </w:t>
        </w:r>
        <w:r w:rsidRPr="00E242CF">
          <w:rPr>
            <w:rFonts w:ascii="Consolas" w:hAnsi="Consolas"/>
            <w:b/>
          </w:rPr>
          <w:t>super</w:t>
        </w:r>
        <w:r>
          <w:rPr>
            <w:rFonts w:ascii="Consolas" w:hAnsi="Consolas"/>
            <w:b/>
          </w:rPr>
          <w:t>.</w:t>
        </w:r>
      </w:ins>
      <w:ins w:id="1360" w:author="Brown, Evan" w:date="2013-10-26T13:45:00Z">
        <w:r w:rsidR="000B0609">
          <w:rPr>
            <w:rFonts w:ascii="Consolas" w:hAnsi="Consolas"/>
            <w:b/>
          </w:rPr>
          <w:t>getMasterDbEndpoint</w:t>
        </w:r>
      </w:ins>
      <w:ins w:id="1361" w:author="Brown, Evan" w:date="2013-10-26T13:26:00Z">
        <w:r>
          <w:rPr>
            <w:rFonts w:ascii="Consolas" w:hAnsi="Consolas"/>
            <w:b/>
          </w:rPr>
          <w:t xml:space="preserve">() </w:t>
        </w:r>
        <w:r w:rsidRPr="00E242CF">
          <w:t>and</w:t>
        </w:r>
        <w:r>
          <w:rPr>
            <w:rFonts w:ascii="Consolas" w:hAnsi="Consolas"/>
            <w:b/>
          </w:rPr>
          <w:t xml:space="preserve"> super.</w:t>
        </w:r>
      </w:ins>
      <w:ins w:id="1362" w:author="Brown, Evan" w:date="2013-10-26T13:45:00Z">
        <w:r w:rsidR="000B0609">
          <w:rPr>
            <w:rFonts w:ascii="Consolas" w:hAnsi="Consolas"/>
            <w:b/>
          </w:rPr>
          <w:t>getReadreplicaEndpoints</w:t>
        </w:r>
      </w:ins>
      <w:ins w:id="1363" w:author="Brown, Evan" w:date="2013-10-26T13:26:00Z">
        <w:r>
          <w:rPr>
            <w:rFonts w:ascii="Consolas" w:hAnsi="Consolas"/>
            <w:b/>
          </w:rPr>
          <w:t>()</w:t>
        </w:r>
        <w:r>
          <w:t xml:space="preserve"> will </w:t>
        </w:r>
      </w:ins>
      <w:ins w:id="1364" w:author="Brown, Evan" w:date="2013-10-26T13:45:00Z">
        <w:r w:rsidR="000B0609">
          <w:t>free you up to work on the next challenge.</w:t>
        </w:r>
      </w:ins>
      <w:ins w:id="1365" w:author="Brown, Evan" w:date="2013-10-26T13:26:00Z">
        <w:r>
          <w:t xml:space="preserve"> </w:t>
        </w:r>
      </w:ins>
      <w:ins w:id="1366" w:author="Brown, Evan" w:date="2013-10-17T22:26:00Z">
        <w:r w:rsidR="004E3995">
          <w:br w:type="page"/>
        </w:r>
      </w:ins>
    </w:p>
    <w:p w14:paraId="74A3EE81" w14:textId="3501D1FA" w:rsidR="004E3995" w:rsidRDefault="004E3995" w:rsidP="004E3995">
      <w:pPr>
        <w:pStyle w:val="Title"/>
        <w:rPr>
          <w:ins w:id="1367" w:author="Brown, Evan" w:date="2013-10-17T22:26:00Z"/>
        </w:rPr>
      </w:pPr>
      <w:ins w:id="1368" w:author="Brown, Evan" w:date="2013-10-17T22:26:00Z">
        <w:r>
          <w:lastRenderedPageBreak/>
          <w:t xml:space="preserve">Challenge: </w:t>
        </w:r>
      </w:ins>
      <w:ins w:id="1369" w:author="Brown, Evan" w:date="2013-10-17T22:27:00Z">
        <w:r>
          <w:t>S3 for Profile Pictures</w:t>
        </w:r>
      </w:ins>
    </w:p>
    <w:p w14:paraId="5001CC90" w14:textId="713C8BAD" w:rsidR="004E3995" w:rsidRDefault="004E3995" w:rsidP="004E3995">
      <w:pPr>
        <w:pStyle w:val="Heading1"/>
        <w:rPr>
          <w:ins w:id="1370" w:author="Brown, Evan" w:date="2013-10-17T22:27:00Z"/>
        </w:rPr>
      </w:pPr>
      <w:bookmarkStart w:id="1371" w:name="_Toc244419851"/>
      <w:ins w:id="1372" w:author="Brown, Evan" w:date="2013-10-17T22:26:00Z">
        <w:r>
          <w:t xml:space="preserve">Challenge: </w:t>
        </w:r>
      </w:ins>
      <w:ins w:id="1373" w:author="Brown, Evan" w:date="2013-10-17T22:27:00Z">
        <w:r>
          <w:t>S3 for Profile Pictures</w:t>
        </w:r>
        <w:bookmarkEnd w:id="1371"/>
      </w:ins>
    </w:p>
    <w:p w14:paraId="38455DE6" w14:textId="199CF138" w:rsidR="007D7E13" w:rsidRDefault="007D7E13" w:rsidP="007D7E13">
      <w:pPr>
        <w:rPr>
          <w:ins w:id="1374" w:author="Brown, Evan" w:date="2013-10-26T13:48:00Z"/>
        </w:rPr>
      </w:pPr>
      <w:ins w:id="1375" w:author="Brown, Evan" w:date="2013-10-26T13:49:00Z">
        <w:r>
          <w:t xml:space="preserve">In the first challenge you used DynamoDB to save and retrieve user account/profile information. Our application also allows users to customize their profile picture. </w:t>
        </w:r>
      </w:ins>
      <w:ins w:id="1376" w:author="Brown, Evan" w:date="2013-10-26T13:50:00Z">
        <w:r>
          <w:t xml:space="preserve">It doesn’t make a lot of sense to store </w:t>
        </w:r>
      </w:ins>
      <w:ins w:id="1377" w:author="Brown, Evan" w:date="2013-10-26T13:51:00Z">
        <w:r>
          <w:t xml:space="preserve">things </w:t>
        </w:r>
      </w:ins>
      <w:ins w:id="1378" w:author="Brown, Evan" w:date="2013-10-26T13:50:00Z">
        <w:r>
          <w:t>image</w:t>
        </w:r>
      </w:ins>
      <w:ins w:id="1379" w:author="Brown, Evan" w:date="2013-10-26T13:51:00Z">
        <w:r>
          <w:t>s</w:t>
        </w:r>
      </w:ins>
      <w:ins w:id="1380" w:author="Brown, Evan" w:date="2013-10-26T13:50:00Z">
        <w:r>
          <w:t xml:space="preserve"> in DynamoDB </w:t>
        </w:r>
      </w:ins>
      <w:ins w:id="1381" w:author="Brown, Evan" w:date="2013-10-26T13:51:00Z">
        <w:r>
          <w:t>when we</w:t>
        </w:r>
      </w:ins>
      <w:ins w:id="1382" w:author="Brown, Evan" w:date="2013-10-26T13:50:00Z">
        <w:r>
          <w:t xml:space="preserve"> S3</w:t>
        </w:r>
      </w:ins>
      <w:ins w:id="1383" w:author="Brown, Evan" w:date="2013-10-26T13:51:00Z">
        <w:r>
          <w:t xml:space="preserve"> at our disposal. </w:t>
        </w:r>
      </w:ins>
      <w:ins w:id="1384" w:author="Brown, Evan" w:date="2013-10-26T13:49:00Z">
        <w:r>
          <w:t xml:space="preserve">When a user </w:t>
        </w:r>
      </w:ins>
      <w:ins w:id="1385" w:author="Brown, Evan" w:date="2013-10-26T13:51:00Z">
        <w:r>
          <w:t>uploads a custom profile pic</w:t>
        </w:r>
      </w:ins>
      <w:ins w:id="1386" w:author="Brown, Evan" w:date="2013-10-26T13:49:00Z">
        <w:r>
          <w:t xml:space="preserve">, the </w:t>
        </w:r>
        <w:r w:rsidRPr="00E242CF">
          <w:rPr>
            <w:rFonts w:ascii="Consolas" w:hAnsi="Consolas"/>
            <w:b/>
          </w:rPr>
          <w:t>com.amediamanager.</w:t>
        </w:r>
        <w:r>
          <w:rPr>
            <w:rFonts w:ascii="Consolas" w:hAnsi="Consolas"/>
            <w:b/>
          </w:rPr>
          <w:t>dao</w:t>
        </w:r>
      </w:ins>
      <w:ins w:id="1387" w:author="Brown, Evan" w:date="2013-10-26T13:50:00Z">
        <w:r>
          <w:rPr>
            <w:rFonts w:ascii="Consolas" w:hAnsi="Consolas"/>
            <w:b/>
          </w:rPr>
          <w:t xml:space="preserve">.DynamoDbUserDaoImpl.update() </w:t>
        </w:r>
        <w:r w:rsidRPr="007D7E13">
          <w:rPr>
            <w:rPrChange w:id="1388" w:author="Brown, Evan" w:date="2013-10-26T13:50:00Z">
              <w:rPr>
                <w:rFonts w:ascii="Consolas" w:hAnsi="Consolas"/>
                <w:b/>
              </w:rPr>
            </w:rPrChange>
          </w:rPr>
          <w:t>method</w:t>
        </w:r>
        <w:r>
          <w:t xml:space="preserve"> </w:t>
        </w:r>
      </w:ins>
      <w:ins w:id="1389" w:author="Brown, Evan" w:date="2013-10-26T13:51:00Z">
        <w:r>
          <w:t>puts that image in S3 and updates the item in DynamoDB with a reference to the object.</w:t>
        </w:r>
      </w:ins>
    </w:p>
    <w:p w14:paraId="58301DEA" w14:textId="77777777" w:rsidR="007D7E13" w:rsidRDefault="007D7E13" w:rsidP="007D7E13">
      <w:pPr>
        <w:pStyle w:val="Heading2"/>
        <w:rPr>
          <w:ins w:id="1390" w:author="Brown, Evan" w:date="2013-10-26T13:48:00Z"/>
        </w:rPr>
      </w:pPr>
      <w:bookmarkStart w:id="1391" w:name="_Toc244419852"/>
      <w:ins w:id="1392" w:author="Brown, Evan" w:date="2013-10-26T13:48:00Z">
        <w:r>
          <w:t>The Challenge</w:t>
        </w:r>
        <w:bookmarkEnd w:id="1391"/>
      </w:ins>
    </w:p>
    <w:p w14:paraId="48F88049" w14:textId="0014184A" w:rsidR="007D7E13" w:rsidRDefault="007D7E13" w:rsidP="007D7E13">
      <w:pPr>
        <w:rPr>
          <w:ins w:id="1393" w:author="Brown, Evan" w:date="2013-10-26T13:48:00Z"/>
          <w:rFonts w:ascii="Consolas" w:hAnsi="Consolas"/>
          <w:b/>
        </w:rPr>
      </w:pPr>
      <w:ins w:id="1394" w:author="Brown, Evan" w:date="2013-10-26T13:48:00Z">
        <w:r>
          <w:t xml:space="preserve">Implement the </w:t>
        </w:r>
      </w:ins>
      <w:ins w:id="1395" w:author="Brown, Evan" w:date="2013-10-26T13:53:00Z">
        <w:r>
          <w:rPr>
            <w:rFonts w:ascii="Consolas" w:hAnsi="Consolas"/>
            <w:b/>
          </w:rPr>
          <w:t>uploadFileToS3</w:t>
        </w:r>
      </w:ins>
      <w:ins w:id="1396" w:author="Brown, Evan" w:date="2013-10-26T13:48:00Z">
        <w:r w:rsidRPr="00E242CF">
          <w:rPr>
            <w:rFonts w:ascii="Consolas" w:hAnsi="Consolas"/>
            <w:b/>
          </w:rPr>
          <w:t>()</w:t>
        </w:r>
      </w:ins>
      <w:ins w:id="1397" w:author="Brown, Evan" w:date="2013-10-26T13:53:00Z">
        <w:r>
          <w:t xml:space="preserve"> </w:t>
        </w:r>
      </w:ins>
      <w:ins w:id="1398" w:author="Brown, Evan" w:date="2013-10-26T13:48:00Z">
        <w:r>
          <w:t>me</w:t>
        </w:r>
        <w:r w:rsidRPr="00E242CF">
          <w:t>thod</w:t>
        </w:r>
        <w:r>
          <w:t xml:space="preserve"> </w:t>
        </w:r>
        <w:r w:rsidRPr="00E242CF">
          <w:t xml:space="preserve">of </w:t>
        </w:r>
        <w:r w:rsidRPr="00E242CF">
          <w:rPr>
            <w:rFonts w:ascii="Consolas" w:hAnsi="Consolas"/>
            <w:b/>
          </w:rPr>
          <w:t>com.amediamanager.</w:t>
        </w:r>
        <w:r>
          <w:rPr>
            <w:rFonts w:ascii="Consolas" w:hAnsi="Consolas"/>
            <w:b/>
          </w:rPr>
          <w:t>dao</w:t>
        </w:r>
        <w:r w:rsidRPr="00E242CF">
          <w:rPr>
            <w:rFonts w:ascii="Consolas" w:hAnsi="Consolas"/>
            <w:b/>
          </w:rPr>
          <w:t>.challenge.</w:t>
        </w:r>
      </w:ins>
      <w:ins w:id="1399" w:author="Brown, Evan" w:date="2013-10-26T13:53:00Z">
        <w:r>
          <w:rPr>
            <w:rFonts w:ascii="Consolas" w:hAnsi="Consolas"/>
            <w:b/>
          </w:rPr>
          <w:t>DynamoDbUserDaoImpl</w:t>
        </w:r>
      </w:ins>
    </w:p>
    <w:p w14:paraId="71F23DB1" w14:textId="00AA2C8D" w:rsidR="007D7E13" w:rsidRDefault="007D7E13" w:rsidP="007D7E13">
      <w:pPr>
        <w:pStyle w:val="Heading2"/>
        <w:rPr>
          <w:ins w:id="1400" w:author="Brown, Evan" w:date="2013-10-26T13:54:00Z"/>
        </w:rPr>
      </w:pPr>
      <w:bookmarkStart w:id="1401" w:name="_Toc244419853"/>
      <w:ins w:id="1402" w:author="Brown, Evan" w:date="2013-10-26T13:54:00Z">
        <w:r>
          <w:t>Important Considerations</w:t>
        </w:r>
        <w:bookmarkEnd w:id="1401"/>
      </w:ins>
    </w:p>
    <w:p w14:paraId="037A2A01" w14:textId="4113428F" w:rsidR="007D7E13" w:rsidRDefault="007D7E13" w:rsidP="007D7E13">
      <w:pPr>
        <w:pStyle w:val="ListParagraph"/>
        <w:numPr>
          <w:ilvl w:val="0"/>
          <w:numId w:val="27"/>
        </w:numPr>
        <w:rPr>
          <w:ins w:id="1403" w:author="Brown, Evan" w:date="2013-10-26T13:55:00Z"/>
        </w:rPr>
        <w:pPrChange w:id="1404" w:author="Brown, Evan" w:date="2013-10-26T13:54:00Z">
          <w:pPr>
            <w:pStyle w:val="Heading2"/>
          </w:pPr>
        </w:pPrChange>
      </w:pPr>
      <w:ins w:id="1405" w:author="Brown, Evan" w:date="2013-10-26T13:54:00Z">
        <w:r>
          <w:t>Watch out for profile pics from different users with the same name (</w:t>
        </w:r>
      </w:ins>
      <w:ins w:id="1406" w:author="Brown, Evan" w:date="2013-10-26T13:55:00Z">
        <w:r>
          <w:t>define a good naming scheme for the photos)</w:t>
        </w:r>
      </w:ins>
    </w:p>
    <w:p w14:paraId="7B2E7A35" w14:textId="380902D6" w:rsidR="007D7E13" w:rsidRPr="007D7E13" w:rsidRDefault="007D7E13" w:rsidP="007D7E13">
      <w:pPr>
        <w:pStyle w:val="ListParagraph"/>
        <w:numPr>
          <w:ilvl w:val="0"/>
          <w:numId w:val="27"/>
        </w:numPr>
        <w:rPr>
          <w:ins w:id="1407" w:author="Brown, Evan" w:date="2013-10-26T13:56:00Z"/>
          <w:rFonts w:ascii="Consolas" w:hAnsi="Consolas"/>
          <w:b/>
          <w:rPrChange w:id="1408" w:author="Brown, Evan" w:date="2013-10-26T13:56:00Z">
            <w:rPr>
              <w:ins w:id="1409" w:author="Brown, Evan" w:date="2013-10-26T13:56:00Z"/>
            </w:rPr>
          </w:rPrChange>
        </w:rPr>
        <w:pPrChange w:id="1410" w:author="Brown, Evan" w:date="2013-10-26T13:54:00Z">
          <w:pPr>
            <w:pStyle w:val="Heading2"/>
          </w:pPr>
        </w:pPrChange>
      </w:pPr>
      <w:ins w:id="1411" w:author="Brown, Evan" w:date="2013-10-26T13:55:00Z">
        <w:r>
          <w:t xml:space="preserve">See </w:t>
        </w:r>
      </w:ins>
      <w:ins w:id="1412" w:author="Brown, Evan" w:date="2013-10-26T13:56:00Z">
        <w:r w:rsidRPr="007D7E13">
          <w:rPr>
            <w:rFonts w:ascii="Consolas" w:hAnsi="Consolas"/>
            <w:b/>
            <w:rPrChange w:id="1413" w:author="Brown, Evan" w:date="2013-10-26T13:56:00Z">
              <w:rPr/>
            </w:rPrChange>
          </w:rPr>
          <w:t>config.getProperty(Con</w:t>
        </w:r>
        <w:r>
          <w:rPr>
            <w:rFonts w:ascii="Consolas" w:hAnsi="Consolas"/>
            <w:b/>
            <w:rPrChange w:id="1414" w:author="Brown, Evan" w:date="2013-10-26T13:56:00Z">
              <w:rPr>
                <w:rFonts w:ascii="Consolas" w:hAnsi="Consolas"/>
                <w:b w:val="0"/>
              </w:rPr>
            </w:rPrChange>
          </w:rPr>
          <w:t xml:space="preserve">figProps.S3_PROFILE_PIC_PREFIX) </w:t>
        </w:r>
        <w:r>
          <w:t>for a pre-defined key prefix that isolates profile pics in their own keyspace within your S3 bucket</w:t>
        </w:r>
      </w:ins>
    </w:p>
    <w:p w14:paraId="0191236F" w14:textId="46C0FAD6" w:rsidR="007D7E13" w:rsidRPr="007D7E13" w:rsidRDefault="007D7E13" w:rsidP="007D7E13">
      <w:pPr>
        <w:pStyle w:val="ListParagraph"/>
        <w:numPr>
          <w:ilvl w:val="0"/>
          <w:numId w:val="27"/>
        </w:numPr>
        <w:rPr>
          <w:ins w:id="1415" w:author="Brown, Evan" w:date="2013-10-26T13:57:00Z"/>
          <w:rFonts w:ascii="Consolas" w:hAnsi="Consolas"/>
          <w:b/>
          <w:rPrChange w:id="1416" w:author="Brown, Evan" w:date="2013-10-26T13:57:00Z">
            <w:rPr>
              <w:ins w:id="1417" w:author="Brown, Evan" w:date="2013-10-26T13:57:00Z"/>
            </w:rPr>
          </w:rPrChange>
        </w:rPr>
        <w:pPrChange w:id="1418" w:author="Brown, Evan" w:date="2013-10-26T13:54:00Z">
          <w:pPr>
            <w:pStyle w:val="Heading2"/>
          </w:pPr>
        </w:pPrChange>
      </w:pPr>
      <w:ins w:id="1419" w:author="Brown, Evan" w:date="2013-10-26T13:57:00Z">
        <w:r>
          <w:t>The profile photo should have a public read ACL</w:t>
        </w:r>
      </w:ins>
    </w:p>
    <w:p w14:paraId="4CBE9758" w14:textId="05F89B0E" w:rsidR="007D7E13" w:rsidRPr="007D7E13" w:rsidRDefault="007D7E13" w:rsidP="007D7E13">
      <w:pPr>
        <w:pStyle w:val="ListParagraph"/>
        <w:numPr>
          <w:ilvl w:val="0"/>
          <w:numId w:val="27"/>
        </w:numPr>
        <w:rPr>
          <w:ins w:id="1420" w:author="Brown, Evan" w:date="2013-10-26T13:54:00Z"/>
          <w:rFonts w:ascii="Consolas" w:hAnsi="Consolas"/>
          <w:b/>
          <w:rPrChange w:id="1421" w:author="Brown, Evan" w:date="2013-10-26T13:56:00Z">
            <w:rPr>
              <w:ins w:id="1422" w:author="Brown, Evan" w:date="2013-10-26T13:54:00Z"/>
            </w:rPr>
          </w:rPrChange>
        </w:rPr>
        <w:pPrChange w:id="1423" w:author="Brown, Evan" w:date="2013-10-26T13:54:00Z">
          <w:pPr>
            <w:pStyle w:val="Heading2"/>
          </w:pPr>
        </w:pPrChange>
      </w:pPr>
      <w:ins w:id="1424" w:author="Brown, Evan" w:date="2013-10-26T13:57:00Z">
        <w:r>
          <w:t>Return the URL (i.e. http://…) of the uploaded photo.</w:t>
        </w:r>
      </w:ins>
    </w:p>
    <w:p w14:paraId="005E480A" w14:textId="77777777" w:rsidR="007D7E13" w:rsidRDefault="007D7E13" w:rsidP="007D7E13">
      <w:pPr>
        <w:pStyle w:val="Heading2"/>
        <w:rPr>
          <w:ins w:id="1425" w:author="Brown, Evan" w:date="2013-10-26T13:48:00Z"/>
        </w:rPr>
      </w:pPr>
      <w:bookmarkStart w:id="1426" w:name="_Toc244419854"/>
      <w:ins w:id="1427" w:author="Brown, Evan" w:date="2013-10-26T13:48:00Z">
        <w:r>
          <w:t>Super Powers</w:t>
        </w:r>
        <w:bookmarkEnd w:id="1426"/>
      </w:ins>
    </w:p>
    <w:p w14:paraId="3BFE611A" w14:textId="77777777" w:rsidR="007D7E13" w:rsidRDefault="007D7E13" w:rsidP="007D7E13">
      <w:pPr>
        <w:rPr>
          <w:ins w:id="1428" w:author="Brown, Evan" w:date="2013-10-26T13:48:00Z"/>
          <w:rFonts w:ascii="Consolas" w:hAnsi="Consolas"/>
          <w:b/>
        </w:rPr>
      </w:pPr>
      <w:ins w:id="1429" w:author="Brown, Evan" w:date="2013-10-26T13:48:00Z">
        <w:r>
          <w:rPr>
            <w:rFonts w:ascii="Consolas" w:hAnsi="Consolas"/>
            <w:b/>
          </w:rPr>
          <w:t>super.con</w:t>
        </w:r>
        <w:r w:rsidRPr="00E242CF">
          <w:rPr>
            <w:rFonts w:ascii="Consolas" w:hAnsi="Consolas"/>
            <w:b/>
          </w:rPr>
          <w:t>fig</w:t>
        </w:r>
      </w:ins>
    </w:p>
    <w:p w14:paraId="28E00880" w14:textId="4E2A0470" w:rsidR="007D7E13" w:rsidRDefault="007D7E13" w:rsidP="007D7E13">
      <w:pPr>
        <w:rPr>
          <w:ins w:id="1430" w:author="Brown, Evan" w:date="2013-10-26T15:11:00Z"/>
          <w:rFonts w:ascii="Consolas" w:hAnsi="Consolas"/>
          <w:b/>
        </w:rPr>
      </w:pPr>
      <w:ins w:id="1431" w:author="Brown, Evan" w:date="2013-10-26T13:48:00Z">
        <w:r>
          <w:rPr>
            <w:rFonts w:ascii="Consolas" w:hAnsi="Consolas"/>
            <w:b/>
          </w:rPr>
          <w:t>super.</w:t>
        </w:r>
      </w:ins>
      <w:ins w:id="1432" w:author="Brown, Evan" w:date="2013-10-26T13:54:00Z">
        <w:r>
          <w:rPr>
            <w:rFonts w:ascii="Consolas" w:hAnsi="Consolas"/>
            <w:b/>
          </w:rPr>
          <w:t>s3Client</w:t>
        </w:r>
      </w:ins>
    </w:p>
    <w:p w14:paraId="6A7ABFC5" w14:textId="0011A988" w:rsidR="001645AD" w:rsidRDefault="001645AD" w:rsidP="007D7E13">
      <w:pPr>
        <w:rPr>
          <w:ins w:id="1433" w:author="Brown, Evan" w:date="2013-10-26T13:48:00Z"/>
        </w:rPr>
      </w:pPr>
      <w:ins w:id="1434" w:author="Brown, Evan" w:date="2013-10-26T15:11:00Z">
        <w:r>
          <w:rPr>
            <w:rFonts w:ascii="Consolas" w:hAnsi="Consolas"/>
            <w:b/>
          </w:rPr>
          <w:t>super.LOG</w:t>
        </w:r>
      </w:ins>
    </w:p>
    <w:p w14:paraId="35B2E780" w14:textId="77777777" w:rsidR="007D7E13" w:rsidRDefault="007D7E13" w:rsidP="007D7E13">
      <w:pPr>
        <w:pStyle w:val="Heading3"/>
        <w:rPr>
          <w:ins w:id="1435" w:author="Brown, Evan" w:date="2013-10-26T13:48:00Z"/>
        </w:rPr>
      </w:pPr>
      <w:bookmarkStart w:id="1436" w:name="_Toc244419855"/>
      <w:ins w:id="1437" w:author="Brown, Evan" w:date="2013-10-26T13:48:00Z">
        <w:r>
          <w:t>Resources</w:t>
        </w:r>
        <w:bookmarkEnd w:id="1436"/>
      </w:ins>
    </w:p>
    <w:p w14:paraId="2B67DA8A" w14:textId="77777777" w:rsidR="007D7E13" w:rsidRDefault="007D7E13" w:rsidP="007D7E13">
      <w:pPr>
        <w:rPr>
          <w:ins w:id="1438" w:author="Brown, Evan" w:date="2013-10-26T13:48:00Z"/>
        </w:rPr>
      </w:pPr>
      <w:ins w:id="1439" w:author="Brown, Evan" w:date="2013-10-26T13:4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4A37AD15" w14:textId="77777777" w:rsidR="007D7E13" w:rsidRDefault="007D7E13" w:rsidP="007D7E13">
      <w:pPr>
        <w:rPr>
          <w:ins w:id="1440" w:author="Brown, Evan" w:date="2013-10-26T13:48:00Z"/>
        </w:rPr>
      </w:pPr>
      <w:ins w:id="1441" w:author="Brown, Evan" w:date="2013-10-26T13:48: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54F7ED5F" w14:textId="7F434DD0" w:rsidR="007D7E13" w:rsidRDefault="007D7E13" w:rsidP="007D7E13">
      <w:pPr>
        <w:rPr>
          <w:ins w:id="1442" w:author="Brown, Evan" w:date="2013-10-26T13:48:00Z"/>
        </w:rPr>
      </w:pPr>
      <w:ins w:id="1443" w:author="Brown, Evan" w:date="2013-10-26T13:48:00Z">
        <w:r>
          <w:t xml:space="preserve">The </w:t>
        </w:r>
      </w:ins>
      <w:ins w:id="1444" w:author="Brown, Evan" w:date="2013-10-26T13:57:00Z">
        <w:r>
          <w:t>AmazonS3</w:t>
        </w:r>
      </w:ins>
      <w:ins w:id="1445" w:author="Brown, Evan" w:date="2013-10-26T13:48:00Z">
        <w:r>
          <w:t xml:space="preserve"> Interface</w:t>
        </w:r>
      </w:ins>
    </w:p>
    <w:p w14:paraId="465A412F" w14:textId="77777777" w:rsidR="007D7E13" w:rsidRDefault="007D7E13" w:rsidP="007D7E13">
      <w:pPr>
        <w:pStyle w:val="Heading3"/>
        <w:rPr>
          <w:ins w:id="1446" w:author="Brown, Evan" w:date="2013-10-26T13:48:00Z"/>
        </w:rPr>
      </w:pPr>
      <w:bookmarkStart w:id="1447" w:name="_Toc244419856"/>
      <w:ins w:id="1448" w:author="Brown, Evan" w:date="2013-10-26T13:48:00Z">
        <w:r>
          <w:t>If You Get Stuck</w:t>
        </w:r>
        <w:bookmarkEnd w:id="1447"/>
      </w:ins>
    </w:p>
    <w:p w14:paraId="0F838297" w14:textId="7133AC2C" w:rsidR="007D7E13" w:rsidRDefault="007D7E13" w:rsidP="007D7E13">
      <w:pPr>
        <w:rPr>
          <w:ins w:id="1449" w:author="Brown, Evan" w:date="2013-10-26T13:48:00Z"/>
        </w:rPr>
      </w:pPr>
      <w:ins w:id="1450" w:author="Brown, Evan" w:date="2013-10-26T13:48:00Z">
        <w:r>
          <w:t xml:space="preserve">Take a peek at the solution in </w:t>
        </w:r>
        <w:r>
          <w:rPr>
            <w:rFonts w:ascii="Consolas" w:hAnsi="Consolas"/>
            <w:b/>
          </w:rPr>
          <w:t>com.amediamanager.dao</w:t>
        </w:r>
        <w:r w:rsidRPr="00E242CF">
          <w:rPr>
            <w:rFonts w:ascii="Consolas" w:hAnsi="Consolas"/>
            <w:b/>
          </w:rPr>
          <w:t>.</w:t>
        </w:r>
      </w:ins>
      <w:ins w:id="1451" w:author="Brown, Evan" w:date="2013-10-26T13:58:00Z">
        <w:r>
          <w:rPr>
            <w:rFonts w:ascii="Consolas" w:hAnsi="Consolas"/>
            <w:b/>
          </w:rPr>
          <w:t>uploadFileToS3</w:t>
        </w:r>
      </w:ins>
    </w:p>
    <w:p w14:paraId="43359E84" w14:textId="77777777" w:rsidR="007D7E13" w:rsidRDefault="007D7E13" w:rsidP="007D7E13">
      <w:pPr>
        <w:rPr>
          <w:ins w:id="1452" w:author="Brown, Evan" w:date="2013-10-26T13:48:00Z"/>
        </w:rPr>
      </w:pPr>
    </w:p>
    <w:p w14:paraId="3AC75B44" w14:textId="3189910A" w:rsidR="004E3995" w:rsidRDefault="007D7E13" w:rsidP="007D7E13">
      <w:pPr>
        <w:rPr>
          <w:ins w:id="1453" w:author="Brown, Evan" w:date="2013-10-17T22:27:00Z"/>
          <w:rFonts w:asciiTheme="majorHAnsi" w:eastAsiaTheme="majorEastAsia" w:hAnsiTheme="majorHAnsi" w:cstheme="majorBidi"/>
          <w:b/>
          <w:bCs/>
          <w:color w:val="C38F03" w:themeColor="accent1" w:themeShade="B5"/>
          <w:sz w:val="32"/>
          <w:szCs w:val="32"/>
        </w:rPr>
      </w:pPr>
      <w:ins w:id="1454" w:author="Brown, Evan" w:date="2013-10-26T13:48:00Z">
        <w:r>
          <w:t xml:space="preserve">If you get </w:t>
        </w:r>
        <w:r w:rsidRPr="00E242CF">
          <w:t>really</w:t>
        </w:r>
        <w:r>
          <w:t xml:space="preserve"> stuck, </w:t>
        </w:r>
        <w:r w:rsidRPr="00E242CF">
          <w:rPr>
            <w:rFonts w:ascii="Consolas" w:hAnsi="Consolas"/>
            <w:b/>
          </w:rPr>
          <w:t>super</w:t>
        </w:r>
        <w:r>
          <w:rPr>
            <w:rFonts w:ascii="Consolas" w:hAnsi="Consolas"/>
            <w:b/>
          </w:rPr>
          <w:t>.</w:t>
        </w:r>
      </w:ins>
      <w:ins w:id="1455" w:author="Brown, Evan" w:date="2013-10-26T13:58:00Z">
        <w:r>
          <w:rPr>
            <w:rFonts w:ascii="Consolas" w:hAnsi="Consolas"/>
            <w:b/>
          </w:rPr>
          <w:t>uploadFileToS3</w:t>
        </w:r>
      </w:ins>
      <w:ins w:id="1456" w:author="Brown, Evan" w:date="2013-10-26T13:48:00Z">
        <w:r>
          <w:rPr>
            <w:rFonts w:ascii="Consolas" w:hAnsi="Consolas"/>
            <w:b/>
          </w:rPr>
          <w:t>()</w:t>
        </w:r>
      </w:ins>
      <w:ins w:id="1457" w:author="Brown, Evan" w:date="2013-10-26T13:58:00Z">
        <w:r>
          <w:t xml:space="preserve"> will set you free</w:t>
        </w:r>
      </w:ins>
      <w:ins w:id="1458" w:author="Brown, Evan" w:date="2013-10-26T13:48:00Z">
        <w:r>
          <w:t xml:space="preserve">. </w:t>
        </w:r>
      </w:ins>
      <w:ins w:id="1459" w:author="Brown, Evan" w:date="2013-10-17T22:27:00Z">
        <w:r w:rsidR="004E3995">
          <w:br w:type="page"/>
        </w:r>
      </w:ins>
    </w:p>
    <w:p w14:paraId="6CF01749" w14:textId="0A118EAD" w:rsidR="004E3995" w:rsidRDefault="004E3995" w:rsidP="004E3995">
      <w:pPr>
        <w:pStyle w:val="Title"/>
        <w:rPr>
          <w:ins w:id="1460" w:author="Brown, Evan" w:date="2013-10-17T22:29:00Z"/>
        </w:rPr>
      </w:pPr>
      <w:ins w:id="1461" w:author="Brown, Evan" w:date="2013-10-17T22:29:00Z">
        <w:r>
          <w:lastRenderedPageBreak/>
          <w:t>Challenge: Elastic Transcoder Service</w:t>
        </w:r>
      </w:ins>
    </w:p>
    <w:p w14:paraId="51BA4BDF" w14:textId="5F077334" w:rsidR="004E3995" w:rsidRDefault="004E3995" w:rsidP="004E3995">
      <w:pPr>
        <w:pStyle w:val="Heading1"/>
        <w:rPr>
          <w:ins w:id="1462" w:author="Brown, Evan" w:date="2013-10-17T22:30:00Z"/>
        </w:rPr>
      </w:pPr>
      <w:bookmarkStart w:id="1463" w:name="_Toc244419857"/>
      <w:ins w:id="1464" w:author="Brown, Evan" w:date="2013-10-17T22:29:00Z">
        <w:r>
          <w:t>Challenge: Elastic Transcoder Service</w:t>
        </w:r>
      </w:ins>
      <w:bookmarkEnd w:id="1463"/>
    </w:p>
    <w:p w14:paraId="0959C084" w14:textId="5537938B" w:rsidR="00874996" w:rsidRDefault="003910D7">
      <w:pPr>
        <w:rPr>
          <w:ins w:id="1465" w:author="Brown, Evan" w:date="2013-10-26T14:46:00Z"/>
        </w:rPr>
      </w:pPr>
      <w:ins w:id="1466" w:author="Brown, Evan" w:date="2013-10-26T14:41:00Z">
        <w:r>
          <w:t xml:space="preserve">After a video is uploaded, </w:t>
        </w:r>
      </w:ins>
      <w:ins w:id="1467" w:author="Brown, Evan" w:date="2013-10-26T14:42:00Z">
        <w:r w:rsidRPr="003910D7">
          <w:rPr>
            <w:rFonts w:ascii="Consolas" w:hAnsi="Consolas"/>
            <w:b/>
            <w:rPrChange w:id="1468" w:author="Brown, Evan" w:date="2013-10-26T14:42:00Z">
              <w:rPr/>
            </w:rPrChange>
          </w:rPr>
          <w:t>com.amediamanager.controller.Video</w:t>
        </w:r>
      </w:ins>
      <w:ins w:id="1469" w:author="Brown, Evan" w:date="2013-10-26T15:08:00Z">
        <w:r w:rsidR="00A578A0">
          <w:rPr>
            <w:rFonts w:ascii="Consolas" w:hAnsi="Consolas"/>
            <w:b/>
          </w:rPr>
          <w:t>Controller</w:t>
        </w:r>
      </w:ins>
      <w:ins w:id="1470" w:author="Brown, Evan" w:date="2013-10-26T14:42:00Z">
        <w:r w:rsidRPr="003910D7">
          <w:rPr>
            <w:rFonts w:ascii="Consolas" w:hAnsi="Consolas"/>
            <w:b/>
            <w:rPrChange w:id="1471" w:author="Brown, Evan" w:date="2013-10-26T14:42:00Z">
              <w:rPr/>
            </w:rPrChange>
          </w:rPr>
          <w:t>.videoIngest</w:t>
        </w:r>
        <w:r>
          <w:rPr>
            <w:rFonts w:ascii="Consolas" w:hAnsi="Consolas"/>
            <w:b/>
          </w:rPr>
          <w:t xml:space="preserve"> </w:t>
        </w:r>
        <w:r>
          <w:t xml:space="preserve">calls </w:t>
        </w:r>
        <w:r w:rsidRPr="00E242CF">
          <w:rPr>
            <w:rFonts w:ascii="Consolas" w:hAnsi="Consolas"/>
            <w:b/>
          </w:rPr>
          <w:t>com.amediamanage</w:t>
        </w:r>
        <w:r>
          <w:rPr>
            <w:rFonts w:ascii="Consolas" w:hAnsi="Consolas"/>
            <w:b/>
          </w:rPr>
          <w:t>r.service.</w:t>
        </w:r>
      </w:ins>
      <w:ins w:id="1472" w:author="Brown, Evan" w:date="2013-10-26T14:43:00Z">
        <w:r>
          <w:rPr>
            <w:rFonts w:ascii="Consolas" w:hAnsi="Consolas"/>
            <w:b/>
          </w:rPr>
          <w:t>VideoServiceImpl</w:t>
        </w:r>
      </w:ins>
      <w:ins w:id="1473" w:author="Brown, Evan" w:date="2013-10-26T14:42:00Z">
        <w:r>
          <w:rPr>
            <w:rFonts w:ascii="Consolas" w:hAnsi="Consolas"/>
            <w:b/>
          </w:rPr>
          <w:t>.</w:t>
        </w:r>
      </w:ins>
      <w:ins w:id="1474" w:author="Brown, Evan" w:date="2013-10-26T14:43:00Z">
        <w:r>
          <w:rPr>
            <w:rFonts w:ascii="Consolas" w:hAnsi="Consolas"/>
            <w:b/>
          </w:rPr>
          <w:t>createVideoPreview()</w:t>
        </w:r>
      </w:ins>
      <w:ins w:id="1475" w:author="Brown, Evan" w:date="2013-10-26T14:44:00Z">
        <w:r>
          <w:t xml:space="preserve">, which uses the Elastic Transcoder Service APIs to </w:t>
        </w:r>
      </w:ins>
      <w:ins w:id="1476" w:author="Brown, Evan" w:date="2013-10-26T14:45:00Z">
        <w:r w:rsidR="00874996">
          <w:t xml:space="preserve">create a conversion job in an Elastic Transcoder pipeline that will </w:t>
        </w:r>
      </w:ins>
      <w:ins w:id="1477" w:author="Brown, Evan" w:date="2013-10-26T14:44:00Z">
        <w:r>
          <w:t xml:space="preserve">convert the uploaded original video into </w:t>
        </w:r>
        <w:r w:rsidR="00874996">
          <w:t xml:space="preserve">a format suitable for streaming. </w:t>
        </w:r>
      </w:ins>
      <w:ins w:id="1478" w:author="Brown, Evan" w:date="2013-10-26T14:45:00Z">
        <w:r w:rsidR="00874996">
          <w:t xml:space="preserve">You’re certainly welcome to dig into the code that schedules the job, but the focus of this challenge </w:t>
        </w:r>
      </w:ins>
      <w:ins w:id="1479" w:author="Brown, Evan" w:date="2013-10-26T14:46:00Z">
        <w:r w:rsidR="00874996">
          <w:t>is determining when a transcode job is done.</w:t>
        </w:r>
      </w:ins>
    </w:p>
    <w:p w14:paraId="2260DCC4" w14:textId="77777777" w:rsidR="00874996" w:rsidRDefault="00874996">
      <w:pPr>
        <w:rPr>
          <w:ins w:id="1480" w:author="Brown, Evan" w:date="2013-10-26T14:46:00Z"/>
        </w:rPr>
      </w:pPr>
    </w:p>
    <w:p w14:paraId="74EFBAF4" w14:textId="5977D0F4" w:rsidR="00874996" w:rsidRDefault="00874996">
      <w:pPr>
        <w:rPr>
          <w:ins w:id="1481" w:author="Brown, Evan" w:date="2013-10-26T14:47:00Z"/>
        </w:rPr>
      </w:pPr>
      <w:ins w:id="1482" w:author="Brown, Evan" w:date="2013-10-26T14:46:00Z">
        <w:r>
          <w:t xml:space="preserve">It’s often tempting to call the </w:t>
        </w:r>
        <w:r>
          <w:rPr>
            <w:i/>
          </w:rPr>
          <w:t>Describe*</w:t>
        </w:r>
        <w:r>
          <w:t xml:space="preserve"> APIs for a particular service when you want to know the status of an asynchronous job. </w:t>
        </w:r>
      </w:ins>
      <w:ins w:id="1483" w:author="Brown, Evan" w:date="2013-10-26T14:50:00Z">
        <w:r>
          <w:rPr>
            <w:i/>
          </w:rPr>
          <w:t xml:space="preserve">Describe* </w:t>
        </w:r>
        <w:r>
          <w:t>APIs, however, aren’t designed for this type of repeated polling. S</w:t>
        </w:r>
      </w:ins>
      <w:ins w:id="1484" w:author="Brown, Evan" w:date="2013-10-26T14:46:00Z">
        <w:r>
          <w:t>ervices that do asynch work offer a more efficient notification pattern</w:t>
        </w:r>
      </w:ins>
      <w:ins w:id="1485" w:author="Brown, Evan" w:date="2013-10-26T14:50:00Z">
        <w:r>
          <w:t xml:space="preserve"> that usually involves SNS, SQS, or both</w:t>
        </w:r>
      </w:ins>
      <w:ins w:id="1486" w:author="Brown, Evan" w:date="2013-10-26T14:46:00Z">
        <w:r>
          <w:t xml:space="preserve">. In this case, </w:t>
        </w:r>
      </w:ins>
      <w:ins w:id="1487" w:author="Brown, Evan" w:date="2013-10-26T14:47:00Z">
        <w:r>
          <w:t>the Elastic Transcoder pipeline that we provisioned for our application publishes messages status messages to a Simple Notification Service Topic, which in turn places those messages durably in an SQS queue.</w:t>
        </w:r>
      </w:ins>
    </w:p>
    <w:p w14:paraId="65C11C30" w14:textId="77777777" w:rsidR="00874996" w:rsidRDefault="00874996">
      <w:pPr>
        <w:rPr>
          <w:ins w:id="1488" w:author="Brown, Evan" w:date="2013-10-26T14:49:00Z"/>
        </w:rPr>
      </w:pPr>
    </w:p>
    <w:p w14:paraId="0B5D7AD2" w14:textId="55314458" w:rsidR="003910D7" w:rsidRDefault="00A578A0">
      <w:pPr>
        <w:rPr>
          <w:ins w:id="1489" w:author="Brown, Evan" w:date="2013-10-26T14:53:00Z"/>
        </w:rPr>
      </w:pPr>
      <w:ins w:id="1490" w:author="Brown, Evan" w:date="2013-10-26T14:49:00Z">
        <w:r>
          <w:t>In this challenge</w:t>
        </w:r>
      </w:ins>
      <w:ins w:id="1491" w:author="Brown, Evan" w:date="2013-10-26T14:45:00Z">
        <w:r w:rsidR="00874996">
          <w:t xml:space="preserve"> </w:t>
        </w:r>
      </w:ins>
      <w:ins w:id="1492" w:author="Brown, Evan" w:date="2013-10-26T14:52:00Z">
        <w:r w:rsidR="00874996">
          <w:t>you will write code to poll a queue for status messages, pass them off to a handler (if you</w:t>
        </w:r>
      </w:ins>
      <w:ins w:id="1493" w:author="Brown, Evan" w:date="2013-10-26T14:53:00Z">
        <w:r w:rsidR="00874996">
          <w:t>’re feeling super ambitious, you can also implement the handler), and delete them when done.</w:t>
        </w:r>
      </w:ins>
    </w:p>
    <w:p w14:paraId="3B6AA47E" w14:textId="77777777" w:rsidR="003F54CA" w:rsidRDefault="003F54CA" w:rsidP="003F54CA">
      <w:pPr>
        <w:pStyle w:val="Heading2"/>
        <w:rPr>
          <w:ins w:id="1494" w:author="Brown, Evan" w:date="2013-10-26T14:53:00Z"/>
        </w:rPr>
      </w:pPr>
      <w:bookmarkStart w:id="1495" w:name="_Toc244419858"/>
      <w:ins w:id="1496" w:author="Brown, Evan" w:date="2013-10-26T14:53:00Z">
        <w:r>
          <w:t>The Challenge</w:t>
        </w:r>
        <w:bookmarkEnd w:id="1495"/>
      </w:ins>
    </w:p>
    <w:p w14:paraId="053559A8" w14:textId="13D5718E" w:rsidR="003F54CA" w:rsidRDefault="003F54CA" w:rsidP="003F54CA">
      <w:pPr>
        <w:rPr>
          <w:ins w:id="1497" w:author="Brown, Evan" w:date="2013-10-26T14:53:00Z"/>
          <w:rFonts w:ascii="Consolas" w:hAnsi="Consolas"/>
          <w:b/>
        </w:rPr>
      </w:pPr>
      <w:ins w:id="1498" w:author="Brown, Evan" w:date="2013-10-26T14:53:00Z">
        <w:r>
          <w:t xml:space="preserve">Implement the </w:t>
        </w:r>
      </w:ins>
      <w:ins w:id="1499" w:author="Brown, Evan" w:date="2013-10-26T15:09:00Z">
        <w:r w:rsidR="00A578A0">
          <w:rPr>
            <w:rFonts w:ascii="Consolas" w:hAnsi="Consolas"/>
            <w:b/>
          </w:rPr>
          <w:t>checkStatus(</w:t>
        </w:r>
      </w:ins>
      <w:ins w:id="1500" w:author="Brown, Evan" w:date="2013-10-26T14:53:00Z">
        <w:r w:rsidRPr="00E242CF">
          <w:rPr>
            <w:rFonts w:ascii="Consolas" w:hAnsi="Consolas"/>
            <w:b/>
          </w:rPr>
          <w:t>)</w:t>
        </w:r>
      </w:ins>
      <w:ins w:id="1501" w:author="Brown, Evan" w:date="2013-10-26T15:09:00Z">
        <w:r w:rsidR="00A578A0">
          <w:rPr>
            <w:rFonts w:ascii="Consolas" w:hAnsi="Consolas"/>
            <w:b/>
          </w:rPr>
          <w:t xml:space="preserve"> and deleteMessage()</w:t>
        </w:r>
      </w:ins>
      <w:ins w:id="1502" w:author="Brown, Evan" w:date="2013-10-26T14:53:00Z">
        <w:r>
          <w:t xml:space="preserve"> me</w:t>
        </w:r>
        <w:r w:rsidRPr="00E242CF">
          <w:t>thod</w:t>
        </w:r>
      </w:ins>
      <w:ins w:id="1503" w:author="Brown, Evan" w:date="2013-10-26T15:09:00Z">
        <w:r w:rsidR="00A578A0">
          <w:t>s</w:t>
        </w:r>
      </w:ins>
      <w:ins w:id="1504" w:author="Brown, Evan" w:date="2013-10-26T14:53:00Z">
        <w:r>
          <w:t xml:space="preserve"> </w:t>
        </w:r>
        <w:r w:rsidRPr="00E242CF">
          <w:t xml:space="preserve">of </w:t>
        </w:r>
      </w:ins>
      <w:ins w:id="1505" w:author="Brown, Evan" w:date="2013-10-26T15:09:00Z">
        <w:r w:rsidR="00A578A0" w:rsidRPr="00A578A0">
          <w:rPr>
            <w:rFonts w:ascii="Consolas" w:hAnsi="Consolas"/>
            <w:b/>
          </w:rPr>
          <w:t>com.amediamanager.scheduled.challenge</w:t>
        </w:r>
        <w:r w:rsidR="00A578A0">
          <w:rPr>
            <w:rFonts w:ascii="Consolas" w:hAnsi="Consolas"/>
            <w:b/>
          </w:rPr>
          <w:t>.</w:t>
        </w:r>
        <w:r w:rsidR="00A578A0" w:rsidRPr="00A578A0">
          <w:rPr>
            <w:rFonts w:ascii="Consolas" w:hAnsi="Consolas"/>
            <w:b/>
          </w:rPr>
          <w:t>ElasticTranscoderTasks</w:t>
        </w:r>
        <w:r w:rsidR="00A578A0">
          <w:rPr>
            <w:rFonts w:ascii="Consolas" w:hAnsi="Consolas"/>
            <w:b/>
          </w:rPr>
          <w:t>.</w:t>
        </w:r>
      </w:ins>
    </w:p>
    <w:p w14:paraId="6ABD3A60" w14:textId="77777777" w:rsidR="003F54CA" w:rsidRDefault="003F54CA" w:rsidP="003F54CA">
      <w:pPr>
        <w:pStyle w:val="Heading2"/>
        <w:rPr>
          <w:ins w:id="1506" w:author="Brown, Evan" w:date="2013-10-26T14:53:00Z"/>
        </w:rPr>
      </w:pPr>
      <w:bookmarkStart w:id="1507" w:name="_Toc244419859"/>
      <w:ins w:id="1508" w:author="Brown, Evan" w:date="2013-10-26T14:53:00Z">
        <w:r>
          <w:t>Important Considerations</w:t>
        </w:r>
        <w:bookmarkEnd w:id="1507"/>
      </w:ins>
    </w:p>
    <w:p w14:paraId="3570BA8F" w14:textId="7BDF3A54" w:rsidR="003F54CA" w:rsidRPr="00E242CF" w:rsidRDefault="00A578A0" w:rsidP="003F54CA">
      <w:pPr>
        <w:pStyle w:val="ListParagraph"/>
        <w:numPr>
          <w:ilvl w:val="0"/>
          <w:numId w:val="27"/>
        </w:numPr>
        <w:rPr>
          <w:ins w:id="1509" w:author="Brown, Evan" w:date="2013-10-26T14:53:00Z"/>
          <w:rFonts w:ascii="Consolas" w:hAnsi="Consolas"/>
          <w:b/>
        </w:rPr>
      </w:pPr>
      <w:ins w:id="1510" w:author="Brown, Evan" w:date="2013-10-26T15:10:00Z">
        <w:r>
          <w:t xml:space="preserve">Your </w:t>
        </w:r>
        <w:r>
          <w:rPr>
            <w:rFonts w:ascii="Consolas" w:hAnsi="Consolas"/>
            <w:b/>
          </w:rPr>
          <w:t>checkStatus(</w:t>
        </w:r>
        <w:r w:rsidRPr="00E242CF">
          <w:rPr>
            <w:rFonts w:ascii="Consolas" w:hAnsi="Consolas"/>
            <w:b/>
          </w:rPr>
          <w:t>)</w:t>
        </w:r>
        <w:r>
          <w:t xml:space="preserve"> implementation must call </w:t>
        </w:r>
        <w:r w:rsidRPr="001645AD">
          <w:rPr>
            <w:rFonts w:ascii="Consolas" w:hAnsi="Consolas"/>
            <w:b/>
            <w:rPrChange w:id="1511" w:author="Brown, Evan" w:date="2013-10-26T15:10:00Z">
              <w:rPr/>
            </w:rPrChange>
          </w:rPr>
          <w:t>super.handleMessage()</w:t>
        </w:r>
        <w:r>
          <w:t xml:space="preserve"> for each message it receives.</w:t>
        </w:r>
      </w:ins>
    </w:p>
    <w:p w14:paraId="40B1C70E" w14:textId="77777777" w:rsidR="003F54CA" w:rsidRDefault="003F54CA" w:rsidP="003F54CA">
      <w:pPr>
        <w:pStyle w:val="Heading2"/>
        <w:rPr>
          <w:ins w:id="1512" w:author="Brown, Evan" w:date="2013-10-26T14:53:00Z"/>
        </w:rPr>
      </w:pPr>
      <w:bookmarkStart w:id="1513" w:name="_Toc244419860"/>
      <w:ins w:id="1514" w:author="Brown, Evan" w:date="2013-10-26T14:53:00Z">
        <w:r>
          <w:t>Super Powers</w:t>
        </w:r>
        <w:bookmarkEnd w:id="1513"/>
      </w:ins>
    </w:p>
    <w:p w14:paraId="7F2E4C62" w14:textId="77777777" w:rsidR="003F54CA" w:rsidRDefault="003F54CA" w:rsidP="003F54CA">
      <w:pPr>
        <w:rPr>
          <w:ins w:id="1515" w:author="Brown, Evan" w:date="2013-10-26T14:53:00Z"/>
          <w:rFonts w:ascii="Consolas" w:hAnsi="Consolas"/>
          <w:b/>
        </w:rPr>
      </w:pPr>
      <w:ins w:id="1516" w:author="Brown, Evan" w:date="2013-10-26T14:53:00Z">
        <w:r>
          <w:rPr>
            <w:rFonts w:ascii="Consolas" w:hAnsi="Consolas"/>
            <w:b/>
          </w:rPr>
          <w:t>super.con</w:t>
        </w:r>
        <w:r w:rsidRPr="00E242CF">
          <w:rPr>
            <w:rFonts w:ascii="Consolas" w:hAnsi="Consolas"/>
            <w:b/>
          </w:rPr>
          <w:t>fig</w:t>
        </w:r>
      </w:ins>
    </w:p>
    <w:p w14:paraId="2E3545D0" w14:textId="442685F3" w:rsidR="003F54CA" w:rsidRDefault="003F54CA" w:rsidP="003F54CA">
      <w:pPr>
        <w:rPr>
          <w:ins w:id="1517" w:author="Brown, Evan" w:date="2013-10-26T15:10:00Z"/>
          <w:rFonts w:ascii="Consolas" w:hAnsi="Consolas"/>
          <w:b/>
        </w:rPr>
      </w:pPr>
      <w:ins w:id="1518" w:author="Brown, Evan" w:date="2013-10-26T14:53:00Z">
        <w:r>
          <w:rPr>
            <w:rFonts w:ascii="Consolas" w:hAnsi="Consolas"/>
            <w:b/>
          </w:rPr>
          <w:t>super.</w:t>
        </w:r>
      </w:ins>
      <w:ins w:id="1519" w:author="Brown, Evan" w:date="2013-10-26T15:10:00Z">
        <w:r w:rsidR="001645AD">
          <w:rPr>
            <w:rFonts w:ascii="Consolas" w:hAnsi="Consolas"/>
            <w:b/>
          </w:rPr>
          <w:t>sqsClient</w:t>
        </w:r>
      </w:ins>
    </w:p>
    <w:p w14:paraId="484CC4CB" w14:textId="1A24AC4F" w:rsidR="001645AD" w:rsidRDefault="001645AD" w:rsidP="003F54CA">
      <w:pPr>
        <w:rPr>
          <w:ins w:id="1520" w:author="Brown, Evan" w:date="2013-10-26T14:53:00Z"/>
        </w:rPr>
      </w:pPr>
      <w:ins w:id="1521" w:author="Brown, Evan" w:date="2013-10-26T15:11:00Z">
        <w:r>
          <w:rPr>
            <w:rFonts w:ascii="Consolas" w:hAnsi="Consolas"/>
            <w:b/>
          </w:rPr>
          <w:t>super.LOG</w:t>
        </w:r>
      </w:ins>
    </w:p>
    <w:p w14:paraId="4CC3F9EE" w14:textId="77777777" w:rsidR="003F54CA" w:rsidRDefault="003F54CA" w:rsidP="003F54CA">
      <w:pPr>
        <w:pStyle w:val="Heading3"/>
        <w:rPr>
          <w:ins w:id="1522" w:author="Brown, Evan" w:date="2013-10-26T14:53:00Z"/>
        </w:rPr>
      </w:pPr>
      <w:bookmarkStart w:id="1523" w:name="_Toc244419861"/>
      <w:ins w:id="1524" w:author="Brown, Evan" w:date="2013-10-26T14:53:00Z">
        <w:r>
          <w:t>Resources</w:t>
        </w:r>
        <w:bookmarkEnd w:id="1523"/>
      </w:ins>
    </w:p>
    <w:p w14:paraId="1557F03D" w14:textId="77777777" w:rsidR="003F54CA" w:rsidRDefault="003F54CA" w:rsidP="003F54CA">
      <w:pPr>
        <w:rPr>
          <w:ins w:id="1525" w:author="Brown, Evan" w:date="2013-10-26T14:53:00Z"/>
        </w:rPr>
      </w:pPr>
      <w:ins w:id="1526" w:author="Brown, Evan" w:date="2013-10-26T14:53: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69A8004A" w14:textId="77777777" w:rsidR="003F54CA" w:rsidRDefault="003F54CA" w:rsidP="003F54CA">
      <w:pPr>
        <w:rPr>
          <w:ins w:id="1527" w:author="Brown, Evan" w:date="2013-10-26T14:53:00Z"/>
        </w:rPr>
      </w:pPr>
      <w:ins w:id="1528" w:author="Brown, Evan" w:date="2013-10-26T14:53: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6D20168F" w14:textId="34082073" w:rsidR="003F54CA" w:rsidRDefault="00E43C20" w:rsidP="003F54CA">
      <w:pPr>
        <w:rPr>
          <w:ins w:id="1529" w:author="Brown, Evan" w:date="2013-10-26T14:53:00Z"/>
        </w:rPr>
      </w:pPr>
      <w:ins w:id="1530" w:author="Brown, Evan" w:date="2013-10-26T14:53:00Z">
        <w:r>
          <w:t>The AmazonSQS</w:t>
        </w:r>
        <w:r w:rsidR="003F54CA">
          <w:t xml:space="preserve"> Interface</w:t>
        </w:r>
      </w:ins>
    </w:p>
    <w:p w14:paraId="030E5993" w14:textId="77777777" w:rsidR="003F54CA" w:rsidRDefault="003F54CA" w:rsidP="003F54CA">
      <w:pPr>
        <w:pStyle w:val="Heading3"/>
        <w:rPr>
          <w:ins w:id="1531" w:author="Brown, Evan" w:date="2013-10-26T14:53:00Z"/>
        </w:rPr>
      </w:pPr>
      <w:bookmarkStart w:id="1532" w:name="_Toc244419862"/>
      <w:ins w:id="1533" w:author="Brown, Evan" w:date="2013-10-26T14:53:00Z">
        <w:r>
          <w:t>If You Get Stuck</w:t>
        </w:r>
        <w:bookmarkEnd w:id="1532"/>
      </w:ins>
    </w:p>
    <w:p w14:paraId="588F05FD" w14:textId="633E7351" w:rsidR="003F54CA" w:rsidRDefault="003F54CA" w:rsidP="003F54CA">
      <w:pPr>
        <w:rPr>
          <w:ins w:id="1534" w:author="Brown, Evan" w:date="2013-10-26T14:53:00Z"/>
        </w:rPr>
      </w:pPr>
      <w:ins w:id="1535" w:author="Brown, Evan" w:date="2013-10-26T14:53:00Z">
        <w:r>
          <w:t xml:space="preserve">Take a peek at the solution in </w:t>
        </w:r>
      </w:ins>
      <w:ins w:id="1536" w:author="Brown, Evan" w:date="2013-10-26T15:12:00Z">
        <w:r w:rsidR="00E43C20" w:rsidRPr="00A578A0">
          <w:rPr>
            <w:rFonts w:ascii="Consolas" w:hAnsi="Consolas"/>
            <w:b/>
          </w:rPr>
          <w:t>com.amediamanager.scheduled.challenge</w:t>
        </w:r>
        <w:r w:rsidR="00E43C20">
          <w:rPr>
            <w:rFonts w:ascii="Consolas" w:hAnsi="Consolas"/>
            <w:b/>
          </w:rPr>
          <w:t>.</w:t>
        </w:r>
        <w:r w:rsidR="00E43C20" w:rsidRPr="00A578A0">
          <w:rPr>
            <w:rFonts w:ascii="Consolas" w:hAnsi="Consolas"/>
            <w:b/>
          </w:rPr>
          <w:t>ElasticTranscoderTasks</w:t>
        </w:r>
      </w:ins>
    </w:p>
    <w:p w14:paraId="01E58D7D" w14:textId="77777777" w:rsidR="003F54CA" w:rsidRDefault="003F54CA" w:rsidP="003F54CA">
      <w:pPr>
        <w:rPr>
          <w:ins w:id="1537" w:author="Brown, Evan" w:date="2013-10-26T14:53:00Z"/>
        </w:rPr>
      </w:pPr>
    </w:p>
    <w:p w14:paraId="7121DEBB" w14:textId="20963595" w:rsidR="003F54CA" w:rsidRDefault="003F54CA" w:rsidP="003F54CA">
      <w:pPr>
        <w:rPr>
          <w:ins w:id="1538" w:author="Brown, Evan" w:date="2013-10-26T14:42:00Z"/>
        </w:rPr>
      </w:pPr>
      <w:ins w:id="1539" w:author="Brown, Evan" w:date="2013-10-26T14:53:00Z">
        <w:r>
          <w:t xml:space="preserve">If you get </w:t>
        </w:r>
        <w:r w:rsidRPr="00E242CF">
          <w:t>really</w:t>
        </w:r>
        <w:r>
          <w:t xml:space="preserve"> stuck</w:t>
        </w:r>
      </w:ins>
      <w:ins w:id="1540" w:author="Brown, Evan" w:date="2013-10-26T15:12:00Z">
        <w:r w:rsidR="00E43C20">
          <w:t>, you know the drill by now.</w:t>
        </w:r>
      </w:ins>
    </w:p>
    <w:p w14:paraId="3BDB6BBB" w14:textId="1C3D870F" w:rsidR="004E3995" w:rsidRDefault="004E3995">
      <w:pPr>
        <w:rPr>
          <w:ins w:id="1541" w:author="Brown, Evan" w:date="2013-10-17T22:30:00Z"/>
          <w:rFonts w:asciiTheme="majorHAnsi" w:eastAsiaTheme="majorEastAsia" w:hAnsiTheme="majorHAnsi" w:cstheme="majorBidi"/>
          <w:b/>
          <w:bCs/>
          <w:color w:val="C38F03" w:themeColor="accent1" w:themeShade="B5"/>
          <w:sz w:val="32"/>
          <w:szCs w:val="32"/>
        </w:rPr>
      </w:pPr>
      <w:ins w:id="1542" w:author="Brown, Evan" w:date="2013-10-17T22:30:00Z">
        <w:r>
          <w:br w:type="page"/>
        </w:r>
      </w:ins>
    </w:p>
    <w:p w14:paraId="6BC0B69A" w14:textId="6650962C" w:rsidR="004E3995" w:rsidRDefault="004E3995" w:rsidP="004E3995">
      <w:pPr>
        <w:pStyle w:val="Title"/>
        <w:rPr>
          <w:ins w:id="1543" w:author="Brown, Evan" w:date="2013-10-17T22:30:00Z"/>
        </w:rPr>
      </w:pPr>
      <w:ins w:id="1544" w:author="Brown, Evan" w:date="2013-10-17T22:30:00Z">
        <w:r>
          <w:lastRenderedPageBreak/>
          <w:t xml:space="preserve">Challenge: </w:t>
        </w:r>
      </w:ins>
      <w:ins w:id="1545" w:author="Brown, Evan" w:date="2013-10-26T16:08:00Z">
        <w:r w:rsidR="00FB0537">
          <w:t xml:space="preserve">Emit </w:t>
        </w:r>
      </w:ins>
      <w:ins w:id="1546" w:author="Brown, Evan" w:date="2013-10-17T22:30:00Z">
        <w:r>
          <w:t>Custom CloudWatch Metrics</w:t>
        </w:r>
      </w:ins>
    </w:p>
    <w:p w14:paraId="4FD2A4C1" w14:textId="3C9E0CBF" w:rsidR="004E3995" w:rsidRDefault="004E3995" w:rsidP="004E3995">
      <w:pPr>
        <w:pStyle w:val="Heading1"/>
        <w:rPr>
          <w:ins w:id="1547" w:author="Brown, Evan" w:date="2013-10-26T15:39:00Z"/>
        </w:rPr>
      </w:pPr>
      <w:bookmarkStart w:id="1548" w:name="_Toc244419863"/>
      <w:ins w:id="1549" w:author="Brown, Evan" w:date="2013-10-17T22:30:00Z">
        <w:r>
          <w:t xml:space="preserve">Challenge: </w:t>
        </w:r>
      </w:ins>
      <w:ins w:id="1550" w:author="Brown, Evan" w:date="2013-10-26T16:08:00Z">
        <w:r w:rsidR="00FB0537">
          <w:t xml:space="preserve">Emit </w:t>
        </w:r>
      </w:ins>
      <w:ins w:id="1551" w:author="Brown, Evan" w:date="2013-10-17T22:30:00Z">
        <w:r>
          <w:t>Custom CloudWatch Metrics</w:t>
        </w:r>
      </w:ins>
      <w:bookmarkEnd w:id="1548"/>
    </w:p>
    <w:p w14:paraId="07D3A0BC" w14:textId="2F74C1E5" w:rsidR="00C9140B" w:rsidRDefault="00C9140B" w:rsidP="00C9140B">
      <w:pPr>
        <w:rPr>
          <w:ins w:id="1552" w:author="Brown, Evan" w:date="2013-10-26T15:43:00Z"/>
        </w:rPr>
        <w:pPrChange w:id="1553" w:author="Brown, Evan" w:date="2013-10-26T15:39:00Z">
          <w:pPr>
            <w:pStyle w:val="Heading1"/>
          </w:pPr>
        </w:pPrChange>
      </w:pPr>
      <w:ins w:id="1554" w:author="Brown, Evan" w:date="2013-10-26T15:39:00Z">
        <w:r>
          <w:t xml:space="preserve">Our application uses a number of </w:t>
        </w:r>
      </w:ins>
      <w:ins w:id="1555" w:author="Brown, Evan" w:date="2013-10-26T15:40:00Z">
        <w:r>
          <w:t>AWS APIs</w:t>
        </w:r>
      </w:ins>
      <w:ins w:id="1556" w:author="Brown, Evan" w:date="2013-10-26T15:39:00Z">
        <w:r>
          <w:t>: DynamoDB, RDS</w:t>
        </w:r>
      </w:ins>
      <w:ins w:id="1557" w:author="Brown, Evan" w:date="2013-10-26T15:40:00Z">
        <w:r>
          <w:t xml:space="preserve">, S3, SQS, and Elastic Transcoder to name a few. </w:t>
        </w:r>
      </w:ins>
      <w:ins w:id="1558" w:author="Brown, Evan" w:date="2013-10-26T15:41:00Z">
        <w:r>
          <w:t xml:space="preserve">These API calls are over the network, which introduces a latency component. It’s also possible that our application </w:t>
        </w:r>
      </w:ins>
      <w:ins w:id="1559" w:author="Brown, Evan" w:date="2013-10-26T15:42:00Z">
        <w:r>
          <w:t>could make requests that file (e.g., trying to upload a user profile pic to a bucket that doesn’t exist). There are certainly a number of scenarios worthy of monitoring; in this lab, we</w:t>
        </w:r>
      </w:ins>
      <w:ins w:id="1560" w:author="Brown, Evan" w:date="2013-10-26T15:43:00Z">
        <w:r>
          <w:t xml:space="preserve">’ll focus on </w:t>
        </w:r>
      </w:ins>
      <w:ins w:id="1561" w:author="Brown, Evan" w:date="2013-10-26T15:44:00Z">
        <w:r>
          <w:t xml:space="preserve">measuring </w:t>
        </w:r>
      </w:ins>
      <w:ins w:id="1562" w:author="Brown, Evan" w:date="2013-10-26T15:43:00Z">
        <w:r>
          <w:t xml:space="preserve">API request latency and </w:t>
        </w:r>
      </w:ins>
      <w:ins w:id="1563" w:author="Brown, Evan" w:date="2013-10-26T15:44:00Z">
        <w:r>
          <w:t>success status with Amazon CloudWatch.</w:t>
        </w:r>
      </w:ins>
    </w:p>
    <w:p w14:paraId="56B43E0A" w14:textId="77777777" w:rsidR="00C9140B" w:rsidRDefault="00C9140B" w:rsidP="00C9140B">
      <w:pPr>
        <w:rPr>
          <w:ins w:id="1564" w:author="Brown, Evan" w:date="2013-10-26T15:43:00Z"/>
        </w:rPr>
        <w:pPrChange w:id="1565" w:author="Brown, Evan" w:date="2013-10-26T15:39:00Z">
          <w:pPr>
            <w:pStyle w:val="Heading1"/>
          </w:pPr>
        </w:pPrChange>
      </w:pPr>
    </w:p>
    <w:p w14:paraId="7BE967AE" w14:textId="51E362F7" w:rsidR="00C9140B" w:rsidRPr="00C9140B" w:rsidRDefault="00C9140B" w:rsidP="00C9140B">
      <w:pPr>
        <w:rPr>
          <w:ins w:id="1566" w:author="Brown, Evan" w:date="2013-10-17T22:29:00Z"/>
          <w:rPrChange w:id="1567" w:author="Brown, Evan" w:date="2013-10-26T15:39:00Z">
            <w:rPr>
              <w:ins w:id="1568" w:author="Brown, Evan" w:date="2013-10-17T22:29:00Z"/>
            </w:rPr>
          </w:rPrChange>
        </w:rPr>
        <w:pPrChange w:id="1569" w:author="Brown, Evan" w:date="2013-10-26T15:39:00Z">
          <w:pPr>
            <w:pStyle w:val="Heading1"/>
          </w:pPr>
        </w:pPrChange>
      </w:pPr>
      <w:ins w:id="1570" w:author="Brown, Evan" w:date="2013-10-26T15:43:00Z">
        <w:r>
          <w:t>Monitoring request latency and success is a crosscutting concern: we want to monitor every AWS API call made from our application, but we shouldn</w:t>
        </w:r>
      </w:ins>
      <w:ins w:id="1571" w:author="Brown, Evan" w:date="2013-10-26T15:44:00Z">
        <w:r>
          <w:t xml:space="preserve">’t have to </w:t>
        </w:r>
      </w:ins>
      <w:ins w:id="1572" w:author="Brown, Evan" w:date="2013-10-26T15:45:00Z">
        <w:r>
          <w:t xml:space="preserve">implement monitoring in every class we use the AWS SDK. In this application we use AspectJ </w:t>
        </w:r>
      </w:ins>
      <w:ins w:id="1573" w:author="Brown, Evan" w:date="2013-10-26T15:46:00Z">
        <w:r>
          <w:t>and define an aspect with a Pointcut of “</w:t>
        </w:r>
        <w:r w:rsidRPr="00C9140B">
          <w:t>execution(public * com.amazonaws.services..*.*(..))</w:t>
        </w:r>
        <w:r>
          <w:t xml:space="preserve">” to intercept all API calls from every AWS client. </w:t>
        </w:r>
      </w:ins>
      <w:ins w:id="1574" w:author="Brown, Evan" w:date="2013-10-26T15:47:00Z">
        <w:r>
          <w:t>Don’t worry, AspectJ knowledge isn’t required for this lab; you’ll focus on implementing code to create and upload CloudWatch metrics for API latency and success.</w:t>
        </w:r>
      </w:ins>
    </w:p>
    <w:p w14:paraId="22051792" w14:textId="77777777" w:rsidR="00F6738F" w:rsidRDefault="00F6738F" w:rsidP="00F6738F">
      <w:pPr>
        <w:pStyle w:val="Heading2"/>
        <w:rPr>
          <w:ins w:id="1575" w:author="Brown, Evan" w:date="2013-10-26T15:58:00Z"/>
        </w:rPr>
      </w:pPr>
      <w:ins w:id="1576" w:author="Brown, Evan" w:date="2013-10-26T15:58:00Z">
        <w:r>
          <w:t>The Challenge</w:t>
        </w:r>
      </w:ins>
    </w:p>
    <w:p w14:paraId="3865F177" w14:textId="564A02C3" w:rsidR="00F6738F" w:rsidRDefault="00F6738F" w:rsidP="00F6738F">
      <w:pPr>
        <w:rPr>
          <w:ins w:id="1577" w:author="Brown, Evan" w:date="2013-10-26T15:58:00Z"/>
          <w:rFonts w:ascii="Consolas" w:hAnsi="Consolas"/>
          <w:b/>
        </w:rPr>
      </w:pPr>
      <w:ins w:id="1578" w:author="Brown, Evan" w:date="2013-10-26T15:58:00Z">
        <w:r>
          <w:t xml:space="preserve">Implement the </w:t>
        </w:r>
        <w:r>
          <w:rPr>
            <w:rFonts w:ascii="Consolas" w:hAnsi="Consolas"/>
            <w:b/>
          </w:rPr>
          <w:t>emitMetrics</w:t>
        </w:r>
        <w:r>
          <w:rPr>
            <w:rFonts w:ascii="Consolas" w:hAnsi="Consolas"/>
            <w:b/>
          </w:rPr>
          <w:t>(</w:t>
        </w:r>
        <w:r w:rsidRPr="00E242CF">
          <w:rPr>
            <w:rFonts w:ascii="Consolas" w:hAnsi="Consolas"/>
            <w:b/>
          </w:rPr>
          <w:t>)</w:t>
        </w:r>
        <w:r>
          <w:rPr>
            <w:rFonts w:ascii="Consolas" w:hAnsi="Consolas"/>
            <w:b/>
          </w:rPr>
          <w:t xml:space="preserve"> </w:t>
        </w:r>
        <w:r>
          <w:t>me</w:t>
        </w:r>
        <w:r w:rsidRPr="00E242CF">
          <w:t>thod</w:t>
        </w:r>
        <w:r>
          <w:t xml:space="preserve"> </w:t>
        </w:r>
        <w:r w:rsidRPr="00E242CF">
          <w:t xml:space="preserve">of </w:t>
        </w:r>
        <w:r w:rsidRPr="00A578A0">
          <w:rPr>
            <w:rFonts w:ascii="Consolas" w:hAnsi="Consolas"/>
            <w:b/>
          </w:rPr>
          <w:t>com.amediamanager.</w:t>
        </w:r>
      </w:ins>
      <w:ins w:id="1579" w:author="Brown, Evan" w:date="2013-10-26T15:59:00Z">
        <w:r>
          <w:rPr>
            <w:rFonts w:ascii="Consolas" w:hAnsi="Consolas"/>
            <w:b/>
          </w:rPr>
          <w:t>metrics.challenge.MetricAspect.</w:t>
        </w:r>
        <w:r w:rsidRPr="00F6738F">
          <w:t xml:space="preserve"> </w:t>
        </w:r>
        <w:r>
          <w:t xml:space="preserve">The method should </w:t>
        </w:r>
      </w:ins>
      <w:ins w:id="1580" w:author="Brown, Evan" w:date="2013-10-26T16:00:00Z">
        <w:r>
          <w:t xml:space="preserve">use </w:t>
        </w:r>
        <w:r w:rsidRPr="00F6738F">
          <w:rPr>
            <w:rFonts w:ascii="Consolas" w:hAnsi="Consolas"/>
            <w:b/>
            <w:rPrChange w:id="1581" w:author="Brown, Evan" w:date="2013-10-26T16:00:00Z">
              <w:rPr/>
            </w:rPrChange>
          </w:rPr>
          <w:t>super.metricBatcher.addDatum()</w:t>
        </w:r>
        <w:r>
          <w:rPr>
            <w:rFonts w:ascii="Consolas" w:hAnsi="Consolas"/>
            <w:b/>
          </w:rPr>
          <w:t xml:space="preserve"> </w:t>
        </w:r>
        <w:r>
          <w:t>to add a metric for latency</w:t>
        </w:r>
      </w:ins>
      <w:ins w:id="1582" w:author="Brown, Evan" w:date="2013-10-26T16:01:00Z">
        <w:r>
          <w:t xml:space="preserve"> and success status. The method signature provides </w:t>
        </w:r>
        <w:r w:rsidRPr="00F6738F">
          <w:rPr>
            <w:rFonts w:ascii="Consolas" w:hAnsi="Consolas"/>
            <w:b/>
            <w:rPrChange w:id="1583" w:author="Brown, Evan" w:date="2013-10-26T16:01:00Z">
              <w:rPr/>
            </w:rPrChange>
          </w:rPr>
          <w:t xml:space="preserve">long startTime </w:t>
        </w:r>
        <w:r>
          <w:t xml:space="preserve">and </w:t>
        </w:r>
        <w:r w:rsidRPr="00F6738F">
          <w:rPr>
            <w:rFonts w:ascii="Consolas" w:hAnsi="Consolas"/>
            <w:b/>
            <w:rPrChange w:id="1584" w:author="Brown, Evan" w:date="2013-10-26T16:01:00Z">
              <w:rPr/>
            </w:rPrChange>
          </w:rPr>
          <w:t>Throwable exception</w:t>
        </w:r>
        <w:r>
          <w:rPr>
            <w:rFonts w:ascii="Consolas" w:hAnsi="Consolas"/>
            <w:b/>
          </w:rPr>
          <w:t xml:space="preserve"> </w:t>
        </w:r>
      </w:ins>
      <w:ins w:id="1585" w:author="Brown, Evan" w:date="2013-10-26T16:02:00Z">
        <w:r>
          <w:t>parameters which will allow you to calculate latency and determine if the call was successful (i.e., did not throw an exception).</w:t>
        </w:r>
      </w:ins>
    </w:p>
    <w:p w14:paraId="39ED2943" w14:textId="77777777" w:rsidR="00F6738F" w:rsidRDefault="00F6738F" w:rsidP="00F6738F">
      <w:pPr>
        <w:pStyle w:val="Heading2"/>
        <w:rPr>
          <w:ins w:id="1586" w:author="Brown, Evan" w:date="2013-10-26T15:58:00Z"/>
        </w:rPr>
      </w:pPr>
      <w:ins w:id="1587" w:author="Brown, Evan" w:date="2013-10-26T15:58:00Z">
        <w:r>
          <w:t>Important Considerations</w:t>
        </w:r>
      </w:ins>
    </w:p>
    <w:p w14:paraId="2E3A81FB" w14:textId="1B124848" w:rsidR="00FB0537" w:rsidRPr="00FB0537" w:rsidRDefault="00FB0537" w:rsidP="00FB0537">
      <w:pPr>
        <w:pStyle w:val="ListParagraph"/>
        <w:numPr>
          <w:ilvl w:val="0"/>
          <w:numId w:val="27"/>
        </w:numPr>
        <w:rPr>
          <w:ins w:id="1588" w:author="Brown, Evan" w:date="2013-10-26T16:04:00Z"/>
          <w:rFonts w:ascii="Consolas" w:hAnsi="Consolas"/>
          <w:b/>
          <w:rPrChange w:id="1589" w:author="Brown, Evan" w:date="2013-10-26T16:04:00Z">
            <w:rPr>
              <w:ins w:id="1590" w:author="Brown, Evan" w:date="2013-10-26T16:04:00Z"/>
            </w:rPr>
          </w:rPrChange>
        </w:rPr>
        <w:pPrChange w:id="1591" w:author="Brown, Evan" w:date="2013-10-26T16:03:00Z">
          <w:pPr>
            <w:pStyle w:val="ListParagraph"/>
            <w:numPr>
              <w:numId w:val="27"/>
            </w:numPr>
            <w:ind w:hanging="360"/>
          </w:pPr>
        </w:pPrChange>
      </w:pPr>
      <w:ins w:id="1592" w:author="Brown, Evan" w:date="2013-10-26T16:03:00Z">
        <w:r>
          <w:t xml:space="preserve">Use </w:t>
        </w:r>
        <w:r>
          <w:rPr>
            <w:rFonts w:ascii="Consolas" w:hAnsi="Consolas"/>
            <w:b/>
          </w:rPr>
          <w:t>super.</w:t>
        </w:r>
      </w:ins>
      <w:ins w:id="1593" w:author="Brown, Evan" w:date="2013-10-26T16:04:00Z">
        <w:r>
          <w:rPr>
            <w:rFonts w:ascii="Consolas" w:hAnsi="Consolas"/>
            <w:b/>
          </w:rPr>
          <w:t>new</w:t>
        </w:r>
      </w:ins>
      <w:ins w:id="1594" w:author="Brown, Evan" w:date="2013-10-26T16:03:00Z">
        <w:r>
          <w:rPr>
            <w:rFonts w:ascii="Consolas" w:hAnsi="Consolas"/>
            <w:b/>
          </w:rPr>
          <w:t>Datum(</w:t>
        </w:r>
        <w:r w:rsidRPr="00E242CF">
          <w:rPr>
            <w:rFonts w:ascii="Consolas" w:hAnsi="Consolas"/>
            <w:b/>
          </w:rPr>
          <w:t>)</w:t>
        </w:r>
        <w:r>
          <w:t xml:space="preserve"> to </w:t>
        </w:r>
      </w:ins>
      <w:ins w:id="1595" w:author="Brown, Evan" w:date="2013-10-26T16:04:00Z">
        <w:r>
          <w:t xml:space="preserve">create a basic </w:t>
        </w:r>
        <w:r w:rsidRPr="00FB0537">
          <w:rPr>
            <w:rFonts w:ascii="Consolas" w:hAnsi="Consolas"/>
            <w:b/>
            <w:rPrChange w:id="1596" w:author="Brown, Evan" w:date="2013-10-26T16:04:00Z">
              <w:rPr/>
            </w:rPrChange>
          </w:rPr>
          <w:t>MetricDatum</w:t>
        </w:r>
        <w:r>
          <w:rPr>
            <w:rFonts w:ascii="Consolas" w:hAnsi="Consolas"/>
            <w:b/>
          </w:rPr>
          <w:t xml:space="preserve"> </w:t>
        </w:r>
        <w:r>
          <w:t xml:space="preserve">object. </w:t>
        </w:r>
      </w:ins>
    </w:p>
    <w:p w14:paraId="276BB43F" w14:textId="1361EFB8" w:rsidR="00FB0537" w:rsidRPr="00FB0537" w:rsidRDefault="00FB0537" w:rsidP="00FB0537">
      <w:pPr>
        <w:pStyle w:val="ListParagraph"/>
        <w:numPr>
          <w:ilvl w:val="0"/>
          <w:numId w:val="27"/>
        </w:numPr>
        <w:rPr>
          <w:ins w:id="1597" w:author="Brown, Evan" w:date="2013-10-26T16:06:00Z"/>
          <w:rFonts w:ascii="Consolas" w:hAnsi="Consolas"/>
          <w:b/>
          <w:rPrChange w:id="1598" w:author="Brown, Evan" w:date="2013-10-26T16:06:00Z">
            <w:rPr>
              <w:ins w:id="1599" w:author="Brown, Evan" w:date="2013-10-26T16:06:00Z"/>
            </w:rPr>
          </w:rPrChange>
        </w:rPr>
        <w:pPrChange w:id="1600" w:author="Brown, Evan" w:date="2013-10-26T16:03:00Z">
          <w:pPr>
            <w:pStyle w:val="ListParagraph"/>
            <w:numPr>
              <w:numId w:val="27"/>
            </w:numPr>
            <w:ind w:hanging="360"/>
          </w:pPr>
        </w:pPrChange>
      </w:pPr>
      <w:ins w:id="1601" w:author="Brown, Evan" w:date="2013-10-26T16:04:00Z">
        <w:r>
          <w:t xml:space="preserve">Call the </w:t>
        </w:r>
      </w:ins>
      <w:ins w:id="1602" w:author="Brown, Evan" w:date="2013-10-26T16:05:00Z">
        <w:r w:rsidRPr="00FB0537">
          <w:rPr>
            <w:rFonts w:ascii="Consolas" w:hAnsi="Consolas"/>
            <w:b/>
            <w:rPrChange w:id="1603" w:author="Brown, Evan" w:date="2013-10-26T16:05:00Z">
              <w:rPr/>
            </w:rPrChange>
          </w:rPr>
          <w:t xml:space="preserve">withMetricName(), withUnit(), </w:t>
        </w:r>
        <w:r w:rsidRPr="00FB0537">
          <w:rPr>
            <w:rPrChange w:id="1604" w:author="Brown, Evan" w:date="2013-10-26T16:06:00Z">
              <w:rPr/>
            </w:rPrChange>
          </w:rPr>
          <w:t>and</w:t>
        </w:r>
        <w:r w:rsidRPr="00FB0537">
          <w:rPr>
            <w:rFonts w:ascii="Consolas" w:hAnsi="Consolas"/>
            <w:b/>
            <w:rPrChange w:id="1605" w:author="Brown, Evan" w:date="2013-10-26T16:05:00Z">
              <w:rPr/>
            </w:rPrChange>
          </w:rPr>
          <w:t xml:space="preserve"> withValue()</w:t>
        </w:r>
        <w:r>
          <w:t xml:space="preserve"> methods of the returned object to configure the datum.</w:t>
        </w:r>
      </w:ins>
    </w:p>
    <w:p w14:paraId="2F3612E1" w14:textId="591A8B63" w:rsidR="00FB0537" w:rsidRPr="00FB0537" w:rsidRDefault="00FB0537" w:rsidP="00FB0537">
      <w:pPr>
        <w:pStyle w:val="ListParagraph"/>
        <w:numPr>
          <w:ilvl w:val="0"/>
          <w:numId w:val="27"/>
        </w:numPr>
        <w:rPr>
          <w:ins w:id="1606" w:author="Brown, Evan" w:date="2013-10-26T16:06:00Z"/>
          <w:rFonts w:ascii="Consolas" w:hAnsi="Consolas"/>
          <w:b/>
          <w:rPrChange w:id="1607" w:author="Brown, Evan" w:date="2013-10-26T16:06:00Z">
            <w:rPr>
              <w:ins w:id="1608" w:author="Brown, Evan" w:date="2013-10-26T16:06:00Z"/>
            </w:rPr>
          </w:rPrChange>
        </w:rPr>
        <w:pPrChange w:id="1609" w:author="Brown, Evan" w:date="2013-10-26T16:03:00Z">
          <w:pPr>
            <w:pStyle w:val="ListParagraph"/>
            <w:numPr>
              <w:numId w:val="27"/>
            </w:numPr>
            <w:ind w:hanging="360"/>
          </w:pPr>
        </w:pPrChange>
      </w:pPr>
      <w:ins w:id="1610" w:author="Brown, Evan" w:date="2013-10-26T16:06:00Z">
        <w:r>
          <w:t>Use “Latency” for the latency metric name and “Success” for the success metric name.</w:t>
        </w:r>
      </w:ins>
    </w:p>
    <w:p w14:paraId="3BA8E308" w14:textId="720C8B80" w:rsidR="00FB0537" w:rsidRPr="00FB0537" w:rsidRDefault="00FB0537" w:rsidP="00FB0537">
      <w:pPr>
        <w:pStyle w:val="ListParagraph"/>
        <w:numPr>
          <w:ilvl w:val="0"/>
          <w:numId w:val="27"/>
        </w:numPr>
        <w:rPr>
          <w:ins w:id="1611" w:author="Brown, Evan" w:date="2013-10-26T16:03:00Z"/>
          <w:rFonts w:ascii="Consolas" w:hAnsi="Consolas"/>
          <w:b/>
          <w:rPrChange w:id="1612" w:author="Brown, Evan" w:date="2013-10-26T16:03:00Z">
            <w:rPr>
              <w:ins w:id="1613" w:author="Brown, Evan" w:date="2013-10-26T16:03:00Z"/>
            </w:rPr>
          </w:rPrChange>
        </w:rPr>
        <w:pPrChange w:id="1614" w:author="Brown, Evan" w:date="2013-10-26T16:03:00Z">
          <w:pPr>
            <w:pStyle w:val="ListParagraph"/>
            <w:numPr>
              <w:numId w:val="27"/>
            </w:numPr>
            <w:ind w:hanging="360"/>
          </w:pPr>
        </w:pPrChange>
      </w:pPr>
      <w:ins w:id="1615" w:author="Brown, Evan" w:date="2013-10-26T16:06:00Z">
        <w:r>
          <w:t xml:space="preserve">Use </w:t>
        </w:r>
      </w:ins>
      <w:ins w:id="1616" w:author="Brown, Evan" w:date="2013-10-26T16:07:00Z">
        <w:r w:rsidRPr="00FB0537">
          <w:rPr>
            <w:rFonts w:ascii="Consolas" w:hAnsi="Consolas"/>
            <w:b/>
            <w:rPrChange w:id="1617" w:author="Brown, Evan" w:date="2013-10-26T16:07:00Z">
              <w:rPr/>
            </w:rPrChange>
          </w:rPr>
          <w:t xml:space="preserve">StandardUnit.Milliseconds </w:t>
        </w:r>
        <w:r>
          <w:t xml:space="preserve">for the latency unit and </w:t>
        </w:r>
        <w:r w:rsidRPr="00FB0537">
          <w:rPr>
            <w:rFonts w:ascii="Consolas" w:hAnsi="Consolas"/>
            <w:b/>
            <w:rPrChange w:id="1618" w:author="Brown, Evan" w:date="2013-10-26T16:07:00Z">
              <w:rPr/>
            </w:rPrChange>
          </w:rPr>
          <w:t xml:space="preserve">StandardUnit.Count </w:t>
        </w:r>
        <w:r>
          <w:t xml:space="preserve">for the success metric. </w:t>
        </w:r>
      </w:ins>
    </w:p>
    <w:p w14:paraId="5A54D0AC" w14:textId="6512C08F" w:rsidR="00F6738F" w:rsidRPr="00E242CF" w:rsidRDefault="00FB0537" w:rsidP="00F6738F">
      <w:pPr>
        <w:pStyle w:val="ListParagraph"/>
        <w:numPr>
          <w:ilvl w:val="0"/>
          <w:numId w:val="27"/>
        </w:numPr>
        <w:rPr>
          <w:ins w:id="1619" w:author="Brown, Evan" w:date="2013-10-26T15:58:00Z"/>
          <w:rFonts w:ascii="Consolas" w:hAnsi="Consolas"/>
          <w:b/>
        </w:rPr>
      </w:pPr>
      <w:ins w:id="1620" w:author="Brown, Evan" w:date="2013-10-26T16:02:00Z">
        <w:r>
          <w:t>Use</w:t>
        </w:r>
      </w:ins>
      <w:ins w:id="1621" w:author="Brown, Evan" w:date="2013-10-26T15:58:00Z">
        <w:r w:rsidR="00F6738F">
          <w:t xml:space="preserve"> </w:t>
        </w:r>
      </w:ins>
      <w:ins w:id="1622" w:author="Brown, Evan" w:date="2013-10-26T16:02:00Z">
        <w:r>
          <w:rPr>
            <w:rFonts w:ascii="Consolas" w:hAnsi="Consolas"/>
            <w:b/>
          </w:rPr>
          <w:t>super.metricBatcher.addDatum</w:t>
        </w:r>
      </w:ins>
      <w:ins w:id="1623" w:author="Brown, Evan" w:date="2013-10-26T15:58:00Z">
        <w:r w:rsidR="00F6738F">
          <w:rPr>
            <w:rFonts w:ascii="Consolas" w:hAnsi="Consolas"/>
            <w:b/>
          </w:rPr>
          <w:t>(</w:t>
        </w:r>
        <w:r w:rsidR="00F6738F" w:rsidRPr="00E242CF">
          <w:rPr>
            <w:rFonts w:ascii="Consolas" w:hAnsi="Consolas"/>
            <w:b/>
          </w:rPr>
          <w:t>)</w:t>
        </w:r>
        <w:r w:rsidR="00F6738F">
          <w:t xml:space="preserve"> </w:t>
        </w:r>
      </w:ins>
      <w:ins w:id="1624" w:author="Brown, Evan" w:date="2013-10-26T16:03:00Z">
        <w:r>
          <w:t>to submit the datum you calculated.  Use “AMM” as the value for the namespace argument to that method.</w:t>
        </w:r>
      </w:ins>
    </w:p>
    <w:p w14:paraId="02D62E74" w14:textId="77777777" w:rsidR="00F6738F" w:rsidRDefault="00F6738F" w:rsidP="00F6738F">
      <w:pPr>
        <w:pStyle w:val="Heading2"/>
        <w:rPr>
          <w:ins w:id="1625" w:author="Brown, Evan" w:date="2013-10-26T15:58:00Z"/>
        </w:rPr>
      </w:pPr>
      <w:ins w:id="1626" w:author="Brown, Evan" w:date="2013-10-26T15:58:00Z">
        <w:r>
          <w:t>Super Powers</w:t>
        </w:r>
      </w:ins>
    </w:p>
    <w:p w14:paraId="6DC0D50E" w14:textId="7C726E49" w:rsidR="00F6738F" w:rsidRDefault="00F6738F" w:rsidP="00F6738F">
      <w:pPr>
        <w:rPr>
          <w:ins w:id="1627" w:author="Brown, Evan" w:date="2013-10-26T15:58:00Z"/>
          <w:rFonts w:ascii="Consolas" w:hAnsi="Consolas"/>
          <w:b/>
        </w:rPr>
      </w:pPr>
      <w:ins w:id="1628" w:author="Brown, Evan" w:date="2013-10-26T15:58:00Z">
        <w:r>
          <w:rPr>
            <w:rFonts w:ascii="Consolas" w:hAnsi="Consolas"/>
            <w:b/>
          </w:rPr>
          <w:t>super.</w:t>
        </w:r>
      </w:ins>
      <w:ins w:id="1629" w:author="Brown, Evan" w:date="2013-10-26T16:09:00Z">
        <w:r w:rsidR="00985327">
          <w:rPr>
            <w:rFonts w:ascii="Consolas" w:hAnsi="Consolas"/>
            <w:b/>
          </w:rPr>
          <w:t>metricBatcher</w:t>
        </w:r>
      </w:ins>
    </w:p>
    <w:p w14:paraId="78437766" w14:textId="77777777" w:rsidR="00F6738F" w:rsidRDefault="00F6738F" w:rsidP="00F6738F">
      <w:pPr>
        <w:pStyle w:val="Heading3"/>
        <w:rPr>
          <w:ins w:id="1630" w:author="Brown, Evan" w:date="2013-10-26T15:58:00Z"/>
        </w:rPr>
      </w:pPr>
      <w:ins w:id="1631" w:author="Brown, Evan" w:date="2013-10-26T15:58:00Z">
        <w:r>
          <w:t>Resources</w:t>
        </w:r>
      </w:ins>
    </w:p>
    <w:p w14:paraId="4F488382" w14:textId="77777777" w:rsidR="00F6738F" w:rsidRDefault="00F6738F" w:rsidP="00F6738F">
      <w:pPr>
        <w:rPr>
          <w:ins w:id="1632" w:author="Brown, Evan" w:date="2013-10-26T15:58:00Z"/>
        </w:rPr>
      </w:pPr>
      <w:ins w:id="1633" w:author="Brown, Evan" w:date="2013-10-26T15:5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2BE9EB05" w14:textId="77777777" w:rsidR="00F6738F" w:rsidRDefault="00F6738F" w:rsidP="00F6738F">
      <w:pPr>
        <w:rPr>
          <w:ins w:id="1634" w:author="Brown, Evan" w:date="2013-10-26T15:58:00Z"/>
        </w:rPr>
      </w:pPr>
      <w:ins w:id="1635" w:author="Brown, Evan" w:date="2013-10-26T15:58: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47E9DBA8" w14:textId="6F96E925" w:rsidR="00F6738F" w:rsidRDefault="00F6738F" w:rsidP="00F6738F">
      <w:pPr>
        <w:rPr>
          <w:ins w:id="1636" w:author="Brown, Evan" w:date="2013-10-26T15:58:00Z"/>
        </w:rPr>
      </w:pPr>
      <w:ins w:id="1637" w:author="Brown, Evan" w:date="2013-10-26T15:58:00Z">
        <w:r>
          <w:t xml:space="preserve">The </w:t>
        </w:r>
      </w:ins>
      <w:ins w:id="1638" w:author="Brown, Evan" w:date="2013-10-26T16:10:00Z">
        <w:r w:rsidR="00B76A7F" w:rsidRPr="00B76A7F">
          <w:t>com.amazonaws.services.cloudwatch.model.MetricDatum</w:t>
        </w:r>
        <w:r w:rsidR="00B76A7F">
          <w:t xml:space="preserve"> documentation</w:t>
        </w:r>
      </w:ins>
    </w:p>
    <w:p w14:paraId="719CA8C0" w14:textId="77777777" w:rsidR="00F6738F" w:rsidRDefault="00F6738F" w:rsidP="00F6738F">
      <w:pPr>
        <w:pStyle w:val="Heading3"/>
        <w:rPr>
          <w:ins w:id="1639" w:author="Brown, Evan" w:date="2013-10-26T15:58:00Z"/>
        </w:rPr>
      </w:pPr>
      <w:ins w:id="1640" w:author="Brown, Evan" w:date="2013-10-26T15:58:00Z">
        <w:r>
          <w:t>If You Get Stuck</w:t>
        </w:r>
      </w:ins>
    </w:p>
    <w:p w14:paraId="5E1D188F" w14:textId="2E92A861" w:rsidR="00F6738F" w:rsidRDefault="00F6738F" w:rsidP="00F6738F">
      <w:pPr>
        <w:rPr>
          <w:ins w:id="1641" w:author="Brown, Evan" w:date="2013-10-26T15:58:00Z"/>
        </w:rPr>
      </w:pPr>
      <w:ins w:id="1642" w:author="Brown, Evan" w:date="2013-10-26T15:58:00Z">
        <w:r>
          <w:t xml:space="preserve">Take a peek at the solution in </w:t>
        </w:r>
      </w:ins>
      <w:ins w:id="1643" w:author="Brown, Evan" w:date="2013-10-26T16:10:00Z">
        <w:r w:rsidR="00C82E2A" w:rsidRPr="00A578A0">
          <w:rPr>
            <w:rFonts w:ascii="Consolas" w:hAnsi="Consolas"/>
            <w:b/>
          </w:rPr>
          <w:t>com.amediamanager.</w:t>
        </w:r>
        <w:r w:rsidR="00C82E2A">
          <w:rPr>
            <w:rFonts w:ascii="Consolas" w:hAnsi="Consolas"/>
            <w:b/>
          </w:rPr>
          <w:t>metrics</w:t>
        </w:r>
        <w:r w:rsidR="00C82E2A">
          <w:rPr>
            <w:rFonts w:ascii="Consolas" w:hAnsi="Consolas"/>
            <w:b/>
          </w:rPr>
          <w:t>.MetricAspect</w:t>
        </w:r>
      </w:ins>
    </w:p>
    <w:p w14:paraId="4B52513A" w14:textId="77777777" w:rsidR="00C82E2A" w:rsidRDefault="00C82E2A" w:rsidP="00F6738F">
      <w:pPr>
        <w:rPr>
          <w:ins w:id="1644" w:author="Brown, Evan" w:date="2013-10-26T16:11:00Z"/>
        </w:rPr>
      </w:pPr>
    </w:p>
    <w:p w14:paraId="1D4413CC" w14:textId="65191FDC" w:rsidR="00F6738F" w:rsidRPr="00C82E2A" w:rsidRDefault="00F6738F" w:rsidP="00F6738F">
      <w:pPr>
        <w:rPr>
          <w:ins w:id="1645" w:author="Brown, Evan" w:date="2013-10-26T15:58:00Z"/>
          <w:rPrChange w:id="1646" w:author="Brown, Evan" w:date="2013-10-26T16:11:00Z">
            <w:rPr>
              <w:ins w:id="1647" w:author="Brown, Evan" w:date="2013-10-26T15:58:00Z"/>
            </w:rPr>
          </w:rPrChange>
        </w:rPr>
      </w:pPr>
      <w:ins w:id="1648" w:author="Brown, Evan" w:date="2013-10-26T15:58:00Z">
        <w:r>
          <w:t xml:space="preserve">If you get </w:t>
        </w:r>
        <w:r w:rsidRPr="00E242CF">
          <w:t>really</w:t>
        </w:r>
        <w:r>
          <w:t xml:space="preserve"> stuck, </w:t>
        </w:r>
      </w:ins>
      <w:ins w:id="1649" w:author="Brown, Evan" w:date="2013-10-26T16:11:00Z">
        <w:r w:rsidR="00C82E2A">
          <w:t xml:space="preserve">fall back to </w:t>
        </w:r>
        <w:r w:rsidR="00C82E2A" w:rsidRPr="00C82E2A">
          <w:rPr>
            <w:rFonts w:ascii="Consolas" w:hAnsi="Consolas"/>
            <w:b/>
            <w:rPrChange w:id="1650" w:author="Brown, Evan" w:date="2013-10-26T16:11:00Z">
              <w:rPr/>
            </w:rPrChange>
          </w:rPr>
          <w:t>super.emitMetrics()</w:t>
        </w:r>
        <w:r w:rsidR="00C82E2A">
          <w:rPr>
            <w:rFonts w:ascii="Consolas" w:hAnsi="Consolas"/>
            <w:b/>
          </w:rPr>
          <w:t>.</w:t>
        </w:r>
        <w:r w:rsidR="00C82E2A">
          <w:t>Nice job making it this far!</w:t>
        </w:r>
      </w:ins>
      <w:bookmarkStart w:id="1651" w:name="_GoBack"/>
      <w:bookmarkEnd w:id="1651"/>
    </w:p>
    <w:p w14:paraId="5257659F" w14:textId="77777777" w:rsidR="004E3995" w:rsidRDefault="004E3995" w:rsidP="004E3995">
      <w:pPr>
        <w:pStyle w:val="Heading1"/>
        <w:rPr>
          <w:ins w:id="1652" w:author="Brown, Evan" w:date="2013-10-17T22:27:00Z"/>
        </w:rPr>
      </w:pPr>
    </w:p>
    <w:p w14:paraId="5F4B9268" w14:textId="77777777" w:rsidR="004E3995" w:rsidRDefault="004E3995" w:rsidP="004E3995">
      <w:pPr>
        <w:pStyle w:val="Heading1"/>
        <w:rPr>
          <w:ins w:id="1653" w:author="Brown, Evan" w:date="2013-10-17T22:26:00Z"/>
        </w:rPr>
      </w:pPr>
    </w:p>
    <w:p w14:paraId="528FE07D" w14:textId="77777777" w:rsidR="006E6BF8" w:rsidRPr="003D3EB7" w:rsidRDefault="006E6BF8">
      <w:pPr>
        <w:pPrChange w:id="1654" w:author="Brown, Evan" w:date="2013-10-10T19:24:00Z">
          <w:pPr>
            <w:pStyle w:val="ListParagraph"/>
            <w:numPr>
              <w:numId w:val="7"/>
            </w:numPr>
            <w:tabs>
              <w:tab w:val="left" w:pos="1340"/>
            </w:tabs>
            <w:ind w:hanging="360"/>
          </w:pPr>
        </w:pPrChange>
      </w:pPr>
    </w:p>
    <w:sectPr w:rsidR="006E6BF8" w:rsidRPr="003D3EB7" w:rsidSect="00EC5C80">
      <w:footerReference w:type="even" r:id="rId75"/>
      <w:footerReference w:type="default" r:id="rId76"/>
      <w:pgSz w:w="12240" w:h="15840"/>
      <w:pgMar w:top="1440" w:right="1800" w:bottom="1440" w:left="1800" w:header="720" w:footer="720" w:gutter="0"/>
      <w:cols w:space="720"/>
      <w:titlePg/>
      <w:docGrid w:linePitch="360"/>
      <w:sectPrChange w:id="1662" w:author="Brown, Evan" w:date="2013-10-18T14:48:00Z">
        <w:sectPr w:rsidR="006E6BF8" w:rsidRPr="003D3EB7" w:rsidSect="00EC5C80">
          <w:pgMar w:top="1440" w:right="1800" w:bottom="1440" w:left="1800" w:header="720" w:footer="720" w:gutter="0"/>
          <w:titlePg w:val="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21" w:author="Brown, Evan" w:date="2013-10-10T17:19:00Z" w:initials="BE">
    <w:p w14:paraId="0A9261D4" w14:textId="578934A5" w:rsidR="003F54CA" w:rsidRDefault="003F54CA">
      <w:pPr>
        <w:pStyle w:val="CommentText"/>
      </w:pPr>
      <w:ins w:id="724" w:author="Brown, Evan" w:date="2013-10-10T17:19:00Z">
        <w:r>
          <w:rPr>
            <w:rStyle w:val="CommentReference"/>
          </w:rPr>
          <w:annotationRef/>
        </w:r>
      </w:ins>
      <w:r>
        <w:t>Get a real appendix from training with these instructions.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0DC18" w14:textId="77777777" w:rsidR="003F54CA" w:rsidRDefault="003F54CA" w:rsidP="00EC5C80">
      <w:r>
        <w:separator/>
      </w:r>
    </w:p>
  </w:endnote>
  <w:endnote w:type="continuationSeparator" w:id="0">
    <w:p w14:paraId="5984697B" w14:textId="77777777" w:rsidR="003F54CA" w:rsidRDefault="003F54CA" w:rsidP="00EC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92796" w14:textId="77777777" w:rsidR="003F54CA" w:rsidRDefault="003F54CA" w:rsidP="00806638">
    <w:pPr>
      <w:pStyle w:val="Footer"/>
      <w:framePr w:wrap="around" w:vAnchor="text" w:hAnchor="margin" w:xAlign="right" w:y="1"/>
      <w:rPr>
        <w:ins w:id="1655" w:author="Brown, Evan" w:date="2013-10-18T14:48:00Z"/>
        <w:rStyle w:val="PageNumber"/>
      </w:rPr>
    </w:pPr>
    <w:ins w:id="1656" w:author="Brown, Evan" w:date="2013-10-18T14:48:00Z">
      <w:r>
        <w:rPr>
          <w:rStyle w:val="PageNumber"/>
        </w:rPr>
        <w:fldChar w:fldCharType="begin"/>
      </w:r>
      <w:r>
        <w:rPr>
          <w:rStyle w:val="PageNumber"/>
        </w:rPr>
        <w:instrText xml:space="preserve">PAGE  </w:instrText>
      </w:r>
      <w:r>
        <w:rPr>
          <w:rStyle w:val="PageNumber"/>
        </w:rPr>
        <w:fldChar w:fldCharType="end"/>
      </w:r>
    </w:ins>
  </w:p>
  <w:p w14:paraId="5213C13D" w14:textId="77777777" w:rsidR="003F54CA" w:rsidRDefault="003F54CA">
    <w:pPr>
      <w:pStyle w:val="Footer"/>
      <w:ind w:right="360"/>
      <w:pPrChange w:id="1657" w:author="Brown, Evan" w:date="2013-10-18T14:48: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64AB" w14:textId="77777777" w:rsidR="003F54CA" w:rsidRDefault="003F54CA" w:rsidP="00806638">
    <w:pPr>
      <w:pStyle w:val="Footer"/>
      <w:framePr w:wrap="around" w:vAnchor="text" w:hAnchor="margin" w:xAlign="right" w:y="1"/>
      <w:rPr>
        <w:ins w:id="1658" w:author="Brown, Evan" w:date="2013-10-18T14:48:00Z"/>
        <w:rStyle w:val="PageNumber"/>
      </w:rPr>
    </w:pPr>
    <w:ins w:id="1659" w:author="Brown, Evan" w:date="2013-10-18T14:48:00Z">
      <w:r>
        <w:rPr>
          <w:rStyle w:val="PageNumber"/>
        </w:rPr>
        <w:fldChar w:fldCharType="begin"/>
      </w:r>
      <w:r>
        <w:rPr>
          <w:rStyle w:val="PageNumber"/>
        </w:rPr>
        <w:instrText xml:space="preserve">PAGE  </w:instrText>
      </w:r>
    </w:ins>
    <w:r>
      <w:rPr>
        <w:rStyle w:val="PageNumber"/>
      </w:rPr>
      <w:fldChar w:fldCharType="separate"/>
    </w:r>
    <w:r w:rsidR="00C82E2A">
      <w:rPr>
        <w:rStyle w:val="PageNumber"/>
        <w:noProof/>
      </w:rPr>
      <w:t>39</w:t>
    </w:r>
    <w:ins w:id="1660" w:author="Brown, Evan" w:date="2013-10-18T14:48:00Z">
      <w:r>
        <w:rPr>
          <w:rStyle w:val="PageNumber"/>
        </w:rPr>
        <w:fldChar w:fldCharType="end"/>
      </w:r>
    </w:ins>
  </w:p>
  <w:p w14:paraId="52FF3D81" w14:textId="77777777" w:rsidR="003F54CA" w:rsidRDefault="003F54CA">
    <w:pPr>
      <w:pStyle w:val="Footer"/>
      <w:ind w:right="360"/>
      <w:pPrChange w:id="1661" w:author="Brown, Evan" w:date="2013-10-18T14:48: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F71070" w14:textId="77777777" w:rsidR="003F54CA" w:rsidRDefault="003F54CA" w:rsidP="00EC5C80">
      <w:r>
        <w:separator/>
      </w:r>
    </w:p>
  </w:footnote>
  <w:footnote w:type="continuationSeparator" w:id="0">
    <w:p w14:paraId="08F994D7" w14:textId="77777777" w:rsidR="003F54CA" w:rsidRDefault="003F54CA" w:rsidP="00EC5C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46F07"/>
    <w:multiLevelType w:val="hybridMultilevel"/>
    <w:tmpl w:val="442C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9B024EE"/>
    <w:multiLevelType w:val="hybridMultilevel"/>
    <w:tmpl w:val="E538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4"/>
  </w:num>
  <w:num w:numId="4">
    <w:abstractNumId w:val="19"/>
  </w:num>
  <w:num w:numId="5">
    <w:abstractNumId w:val="3"/>
  </w:num>
  <w:num w:numId="6">
    <w:abstractNumId w:val="13"/>
  </w:num>
  <w:num w:numId="7">
    <w:abstractNumId w:val="1"/>
  </w:num>
  <w:num w:numId="8">
    <w:abstractNumId w:val="21"/>
  </w:num>
  <w:num w:numId="9">
    <w:abstractNumId w:val="24"/>
  </w:num>
  <w:num w:numId="10">
    <w:abstractNumId w:val="10"/>
  </w:num>
  <w:num w:numId="11">
    <w:abstractNumId w:val="9"/>
  </w:num>
  <w:num w:numId="12">
    <w:abstractNumId w:val="2"/>
  </w:num>
  <w:num w:numId="13">
    <w:abstractNumId w:val="16"/>
  </w:num>
  <w:num w:numId="14">
    <w:abstractNumId w:val="23"/>
  </w:num>
  <w:num w:numId="15">
    <w:abstractNumId w:val="0"/>
  </w:num>
  <w:num w:numId="16">
    <w:abstractNumId w:val="11"/>
  </w:num>
  <w:num w:numId="17">
    <w:abstractNumId w:val="7"/>
  </w:num>
  <w:num w:numId="18">
    <w:abstractNumId w:val="18"/>
  </w:num>
  <w:num w:numId="19">
    <w:abstractNumId w:val="26"/>
  </w:num>
  <w:num w:numId="20">
    <w:abstractNumId w:val="15"/>
  </w:num>
  <w:num w:numId="21">
    <w:abstractNumId w:val="17"/>
  </w:num>
  <w:num w:numId="22">
    <w:abstractNumId w:val="20"/>
  </w:num>
  <w:num w:numId="23">
    <w:abstractNumId w:val="5"/>
  </w:num>
  <w:num w:numId="24">
    <w:abstractNumId w:val="14"/>
  </w:num>
  <w:num w:numId="25">
    <w:abstractNumId w:val="25"/>
  </w:num>
  <w:num w:numId="26">
    <w:abstractNumId w:val="6"/>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73F8F"/>
    <w:rsid w:val="00094D7C"/>
    <w:rsid w:val="000B0609"/>
    <w:rsid w:val="000C253A"/>
    <w:rsid w:val="000D3C66"/>
    <w:rsid w:val="000D425C"/>
    <w:rsid w:val="000D4A5E"/>
    <w:rsid w:val="000D7349"/>
    <w:rsid w:val="0011764F"/>
    <w:rsid w:val="00121EA7"/>
    <w:rsid w:val="001645AD"/>
    <w:rsid w:val="00194537"/>
    <w:rsid w:val="001A7DFC"/>
    <w:rsid w:val="001B6B2D"/>
    <w:rsid w:val="001D533B"/>
    <w:rsid w:val="001E332E"/>
    <w:rsid w:val="001E557D"/>
    <w:rsid w:val="00202C59"/>
    <w:rsid w:val="00234210"/>
    <w:rsid w:val="00244883"/>
    <w:rsid w:val="00255875"/>
    <w:rsid w:val="002C1887"/>
    <w:rsid w:val="002C4FAE"/>
    <w:rsid w:val="002F1548"/>
    <w:rsid w:val="00305917"/>
    <w:rsid w:val="00311CAB"/>
    <w:rsid w:val="003645DA"/>
    <w:rsid w:val="00367087"/>
    <w:rsid w:val="00371C63"/>
    <w:rsid w:val="003910D7"/>
    <w:rsid w:val="003D1DC3"/>
    <w:rsid w:val="003D3EB7"/>
    <w:rsid w:val="003F54CA"/>
    <w:rsid w:val="003F7174"/>
    <w:rsid w:val="0042574F"/>
    <w:rsid w:val="00440A72"/>
    <w:rsid w:val="004417EE"/>
    <w:rsid w:val="00446879"/>
    <w:rsid w:val="00451542"/>
    <w:rsid w:val="004763F7"/>
    <w:rsid w:val="00477747"/>
    <w:rsid w:val="004C03F5"/>
    <w:rsid w:val="004C17C8"/>
    <w:rsid w:val="004E09B4"/>
    <w:rsid w:val="004E21DC"/>
    <w:rsid w:val="004E3995"/>
    <w:rsid w:val="00511EF1"/>
    <w:rsid w:val="00537AD6"/>
    <w:rsid w:val="005A7A38"/>
    <w:rsid w:val="005B6469"/>
    <w:rsid w:val="005C4FA6"/>
    <w:rsid w:val="005F1439"/>
    <w:rsid w:val="00600641"/>
    <w:rsid w:val="0064072C"/>
    <w:rsid w:val="0066386B"/>
    <w:rsid w:val="00691758"/>
    <w:rsid w:val="006B2D9D"/>
    <w:rsid w:val="006D57B4"/>
    <w:rsid w:val="006E4F4E"/>
    <w:rsid w:val="006E6BF8"/>
    <w:rsid w:val="006F35C1"/>
    <w:rsid w:val="00712AA8"/>
    <w:rsid w:val="007236F6"/>
    <w:rsid w:val="0072401A"/>
    <w:rsid w:val="0075259F"/>
    <w:rsid w:val="00771AEB"/>
    <w:rsid w:val="007752D3"/>
    <w:rsid w:val="00786254"/>
    <w:rsid w:val="00787B94"/>
    <w:rsid w:val="007A5AA3"/>
    <w:rsid w:val="007C53FA"/>
    <w:rsid w:val="007D2C70"/>
    <w:rsid w:val="007D3660"/>
    <w:rsid w:val="007D7E13"/>
    <w:rsid w:val="007F50AF"/>
    <w:rsid w:val="00805535"/>
    <w:rsid w:val="00806638"/>
    <w:rsid w:val="00817D6E"/>
    <w:rsid w:val="008636E5"/>
    <w:rsid w:val="00874996"/>
    <w:rsid w:val="00890E8F"/>
    <w:rsid w:val="008B500F"/>
    <w:rsid w:val="008C4465"/>
    <w:rsid w:val="008D3478"/>
    <w:rsid w:val="008D3932"/>
    <w:rsid w:val="00985327"/>
    <w:rsid w:val="009A0181"/>
    <w:rsid w:val="009D0A94"/>
    <w:rsid w:val="009E6089"/>
    <w:rsid w:val="009F54FF"/>
    <w:rsid w:val="00A0027C"/>
    <w:rsid w:val="00A14DD0"/>
    <w:rsid w:val="00A24575"/>
    <w:rsid w:val="00A2639E"/>
    <w:rsid w:val="00A578A0"/>
    <w:rsid w:val="00A63444"/>
    <w:rsid w:val="00A7084C"/>
    <w:rsid w:val="00A950E6"/>
    <w:rsid w:val="00AA58E8"/>
    <w:rsid w:val="00AB2179"/>
    <w:rsid w:val="00AB5BB1"/>
    <w:rsid w:val="00AC4358"/>
    <w:rsid w:val="00AD5382"/>
    <w:rsid w:val="00AD7283"/>
    <w:rsid w:val="00B07F25"/>
    <w:rsid w:val="00B172B8"/>
    <w:rsid w:val="00B2475E"/>
    <w:rsid w:val="00B357B0"/>
    <w:rsid w:val="00B41007"/>
    <w:rsid w:val="00B567C6"/>
    <w:rsid w:val="00B76A7F"/>
    <w:rsid w:val="00BB25C1"/>
    <w:rsid w:val="00BD4950"/>
    <w:rsid w:val="00C01482"/>
    <w:rsid w:val="00C12752"/>
    <w:rsid w:val="00C22106"/>
    <w:rsid w:val="00C24BDC"/>
    <w:rsid w:val="00C25AB1"/>
    <w:rsid w:val="00C32A24"/>
    <w:rsid w:val="00C37B0A"/>
    <w:rsid w:val="00C56F8F"/>
    <w:rsid w:val="00C615EB"/>
    <w:rsid w:val="00C82E2A"/>
    <w:rsid w:val="00C9140B"/>
    <w:rsid w:val="00C968EF"/>
    <w:rsid w:val="00CB4FF5"/>
    <w:rsid w:val="00CC7C6F"/>
    <w:rsid w:val="00CE5391"/>
    <w:rsid w:val="00CF1706"/>
    <w:rsid w:val="00D0098B"/>
    <w:rsid w:val="00D00C3B"/>
    <w:rsid w:val="00D010B6"/>
    <w:rsid w:val="00D15FD1"/>
    <w:rsid w:val="00D430E2"/>
    <w:rsid w:val="00D56E07"/>
    <w:rsid w:val="00D7444B"/>
    <w:rsid w:val="00D777C2"/>
    <w:rsid w:val="00D800D9"/>
    <w:rsid w:val="00D80592"/>
    <w:rsid w:val="00D867E1"/>
    <w:rsid w:val="00D94E30"/>
    <w:rsid w:val="00DC4A3C"/>
    <w:rsid w:val="00DE4E62"/>
    <w:rsid w:val="00DF24A3"/>
    <w:rsid w:val="00E30EAE"/>
    <w:rsid w:val="00E321E0"/>
    <w:rsid w:val="00E43C20"/>
    <w:rsid w:val="00E56B31"/>
    <w:rsid w:val="00E950BF"/>
    <w:rsid w:val="00EC308D"/>
    <w:rsid w:val="00EC5C80"/>
    <w:rsid w:val="00EF446B"/>
    <w:rsid w:val="00EF4FFF"/>
    <w:rsid w:val="00F03F10"/>
    <w:rsid w:val="00F0563C"/>
    <w:rsid w:val="00F17A4D"/>
    <w:rsid w:val="00F3724C"/>
    <w:rsid w:val="00F615B6"/>
    <w:rsid w:val="00F6738F"/>
    <w:rsid w:val="00F80520"/>
    <w:rsid w:val="00FA392C"/>
    <w:rsid w:val="00FA54D4"/>
    <w:rsid w:val="00FB0537"/>
    <w:rsid w:val="00FB46FF"/>
    <w:rsid w:val="00FB5C8A"/>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C38F03"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FBC01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FBC01E"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D2D200" w:themeColor="hyperlink"/>
      <w:u w:val="single"/>
    </w:rPr>
  </w:style>
  <w:style w:type="paragraph" w:styleId="Title">
    <w:name w:val="Title"/>
    <w:basedOn w:val="Normal"/>
    <w:next w:val="Normal"/>
    <w:link w:val="TitleChar"/>
    <w:uiPriority w:val="10"/>
    <w:qFormat/>
    <w:rsid w:val="000242F7"/>
    <w:pPr>
      <w:pBdr>
        <w:bottom w:val="single" w:sz="8" w:space="4" w:color="FBC01E" w:themeColor="accent1"/>
      </w:pBdr>
      <w:spacing w:after="300"/>
      <w:contextualSpacing/>
    </w:pPr>
    <w:rPr>
      <w:rFonts w:asciiTheme="majorHAnsi" w:eastAsiaTheme="majorEastAsia" w:hAnsiTheme="majorHAnsi" w:cstheme="majorBidi"/>
      <w:color w:val="1C2B64"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1C2B64"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C38F03"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FBC01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D0B9F8"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CE9703"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FBC01E"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C38F03"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FBC01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FBC01E"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D2D200" w:themeColor="hyperlink"/>
      <w:u w:val="single"/>
    </w:rPr>
  </w:style>
  <w:style w:type="paragraph" w:styleId="Title">
    <w:name w:val="Title"/>
    <w:basedOn w:val="Normal"/>
    <w:next w:val="Normal"/>
    <w:link w:val="TitleChar"/>
    <w:uiPriority w:val="10"/>
    <w:qFormat/>
    <w:rsid w:val="000242F7"/>
    <w:pPr>
      <w:pBdr>
        <w:bottom w:val="single" w:sz="8" w:space="4" w:color="FBC01E" w:themeColor="accent1"/>
      </w:pBdr>
      <w:spacing w:after="300"/>
      <w:contextualSpacing/>
    </w:pPr>
    <w:rPr>
      <w:rFonts w:asciiTheme="majorHAnsi" w:eastAsiaTheme="majorEastAsia" w:hAnsiTheme="majorHAnsi" w:cstheme="majorBidi"/>
      <w:color w:val="1C2B64"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1C2B64"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C38F03"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FBC01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D0B9F8"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CE9703"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FBC01E"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0712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comments" Target="comments.xml"/><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Expo">
  <a:themeElements>
    <a:clrScheme name="Expo">
      <a:dk1>
        <a:sysClr val="windowText" lastClr="000000"/>
      </a:dk1>
      <a:lt1>
        <a:sysClr val="window" lastClr="FFFFFF"/>
      </a:lt1>
      <a:dk2>
        <a:srgbClr val="263B86"/>
      </a:dk2>
      <a:lt2>
        <a:srgbClr val="76B6F2"/>
      </a:lt2>
      <a:accent1>
        <a:srgbClr val="FBC01E"/>
      </a:accent1>
      <a:accent2>
        <a:srgbClr val="EFE1A2"/>
      </a:accent2>
      <a:accent3>
        <a:srgbClr val="FA8716"/>
      </a:accent3>
      <a:accent4>
        <a:srgbClr val="BE0204"/>
      </a:accent4>
      <a:accent5>
        <a:srgbClr val="640F10"/>
      </a:accent5>
      <a:accent6>
        <a:srgbClr val="7E13E3"/>
      </a:accent6>
      <a:hlink>
        <a:srgbClr val="D2D200"/>
      </a:hlink>
      <a:folHlink>
        <a:srgbClr val="D0B9F8"/>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Expo">
      <a:fillStyleLst>
        <a:solidFill>
          <a:schemeClr val="phClr"/>
        </a:solidFill>
        <a:gradFill rotWithShape="1">
          <a:gsLst>
            <a:gs pos="0">
              <a:schemeClr val="phClr">
                <a:tint val="100000"/>
                <a:satMod val="130000"/>
              </a:schemeClr>
            </a:gs>
            <a:gs pos="100000">
              <a:schemeClr val="phClr">
                <a:tint val="50000"/>
                <a:satMod val="150000"/>
              </a:schemeClr>
            </a:gs>
          </a:gsLst>
          <a:lin ang="16200000" scaled="1"/>
        </a:gradFill>
        <a:gradFill rotWithShape="1">
          <a:gsLst>
            <a:gs pos="0">
              <a:schemeClr val="phClr">
                <a:shade val="93000"/>
                <a:satMod val="130000"/>
              </a:schemeClr>
            </a:gs>
            <a:gs pos="60000">
              <a:schemeClr val="phClr">
                <a:tint val="80000"/>
                <a:shade val="93000"/>
                <a:satMod val="130000"/>
              </a:schemeClr>
            </a:gs>
            <a:gs pos="100000">
              <a:schemeClr val="phClr">
                <a:tint val="50000"/>
                <a:shade val="94000"/>
                <a:alpha val="100000"/>
                <a:satMod val="135000"/>
              </a:schemeClr>
            </a:gs>
          </a:gsLst>
          <a:lin ang="16200000" scaled="0"/>
        </a:gra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34925" cap="flat" cmpd="sng" algn="ctr">
          <a:gradFill>
            <a:gsLst>
              <a:gs pos="0">
                <a:schemeClr val="accent1">
                  <a:lumMod val="40000"/>
                  <a:lumOff val="60000"/>
                </a:schemeClr>
              </a:gs>
              <a:gs pos="50000">
                <a:schemeClr val="accent1"/>
              </a:gs>
              <a:gs pos="100000">
                <a:schemeClr val="accent1">
                  <a:lumMod val="50000"/>
                </a:schemeClr>
              </a:gs>
            </a:gsLst>
            <a:lin ang="18600000" scaled="0"/>
          </a:gradFill>
          <a:prstDash val="solid"/>
        </a:ln>
      </a:lnStyleLst>
      <a:effectStyleLst>
        <a:effectStyle>
          <a:effectLst/>
        </a:effectStyle>
        <a:effectStyle>
          <a:effectLst>
            <a:innerShdw blurRad="50800" dist="25400" dir="13500000">
              <a:srgbClr val="C0C0C0">
                <a:alpha val="75000"/>
              </a:srgbClr>
            </a:innerShdw>
            <a:outerShdw blurRad="63500" dist="38100" dir="5400000" sx="105000" sy="105000" algn="br" rotWithShape="0">
              <a:srgbClr val="000000">
                <a:alpha val="30000"/>
              </a:srgbClr>
            </a:outerShdw>
          </a:effectLst>
        </a:effectStyle>
        <a:effectStyle>
          <a:effectLst>
            <a:innerShdw blurRad="50800" dist="25400" dir="16200000">
              <a:srgbClr val="C0C0C0">
                <a:alpha val="75000"/>
              </a:srgbClr>
            </a:innerShdw>
            <a:reflection blurRad="63500" stA="40000" endPos="50000" dist="12700" dir="5400000" sy="-100000" rotWithShape="0"/>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a:blip xmlns:r="http://schemas.openxmlformats.org/officeDocument/2006/relationships" r:embed="rId1"/>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9A47EF-24BA-024B-86C8-EA4D6E4FE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39</Pages>
  <Words>5250</Words>
  <Characters>29931</Characters>
  <Application>Microsoft Macintosh Word</Application>
  <DocSecurity>0</DocSecurity>
  <Lines>249</Lines>
  <Paragraphs>70</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35111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19</cp:revision>
  <cp:lastPrinted>2013-10-18T17:43:00Z</cp:lastPrinted>
  <dcterms:created xsi:type="dcterms:W3CDTF">2013-10-26T21:22:00Z</dcterms:created>
  <dcterms:modified xsi:type="dcterms:W3CDTF">2013-10-26T23:11:00Z</dcterms:modified>
</cp:coreProperties>
</file>